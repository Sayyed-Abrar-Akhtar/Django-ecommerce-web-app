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8D3C00" w14:textId="231FA32F" w:rsidR="00BE1F33" w:rsidRPr="00BE1F33" w:rsidRDefault="00BE1F33" w:rsidP="00BE1F33">
      <w:pPr>
        <w:autoSpaceDE w:val="0"/>
        <w:autoSpaceDN w:val="0"/>
        <w:adjustRightInd w:val="0"/>
        <w:spacing w:after="0" w:line="240" w:lineRule="auto"/>
        <w:jc w:val="center"/>
        <w:rPr>
          <w:rFonts w:ascii="Cambria" w:hAnsi="Cambria" w:cs="Calibri"/>
          <w:sz w:val="52"/>
          <w:szCs w:val="52"/>
        </w:rPr>
      </w:pPr>
      <w:r w:rsidRPr="00BE1F33">
        <w:rPr>
          <w:rFonts w:ascii="Cambria" w:hAnsi="Cambria" w:cs="Calibri"/>
          <w:sz w:val="52"/>
          <w:szCs w:val="52"/>
        </w:rPr>
        <w:t>Reflective Report</w:t>
      </w:r>
    </w:p>
    <w:p w14:paraId="4F439654" w14:textId="77777777" w:rsidR="00BE1F33" w:rsidRPr="00BE1F33" w:rsidRDefault="00BE1F33" w:rsidP="00BE1F33">
      <w:pPr>
        <w:autoSpaceDE w:val="0"/>
        <w:autoSpaceDN w:val="0"/>
        <w:adjustRightInd w:val="0"/>
        <w:spacing w:after="0" w:line="240" w:lineRule="auto"/>
        <w:jc w:val="center"/>
        <w:rPr>
          <w:rFonts w:ascii="Cambria" w:hAnsi="Cambria" w:cs="Calibri"/>
          <w:sz w:val="52"/>
          <w:szCs w:val="52"/>
        </w:rPr>
      </w:pPr>
      <w:r w:rsidRPr="00BE1F33">
        <w:rPr>
          <w:rFonts w:ascii="Cambria" w:hAnsi="Cambria" w:cs="Calibri"/>
          <w:sz w:val="52"/>
          <w:szCs w:val="52"/>
        </w:rPr>
        <w:t>On</w:t>
      </w:r>
    </w:p>
    <w:p w14:paraId="0DC51B33" w14:textId="77777777" w:rsidR="00BE1F33" w:rsidRPr="00BE1F33" w:rsidRDefault="00BE1F33" w:rsidP="00BE1F33">
      <w:pPr>
        <w:jc w:val="center"/>
        <w:rPr>
          <w:rFonts w:ascii="Cambria" w:hAnsi="Cambria"/>
          <w:sz w:val="52"/>
          <w:szCs w:val="52"/>
          <w:lang w:val="en-US"/>
        </w:rPr>
      </w:pPr>
      <w:r w:rsidRPr="00BE1F33">
        <w:rPr>
          <w:rFonts w:ascii="Cambria" w:hAnsi="Cambria"/>
          <w:sz w:val="52"/>
          <w:szCs w:val="52"/>
          <w:lang w:val="en-US"/>
        </w:rPr>
        <w:t>OnTrend Clothing Website</w:t>
      </w:r>
    </w:p>
    <w:p w14:paraId="394B8914" w14:textId="46DADE51" w:rsidR="00BE1F33" w:rsidRPr="00BE1F33" w:rsidRDefault="00BE1F33" w:rsidP="00BE1F33">
      <w:pPr>
        <w:jc w:val="center"/>
        <w:rPr>
          <w:rFonts w:ascii="Cambria" w:hAnsi="Cambria"/>
          <w:lang w:val="en-US"/>
        </w:rPr>
      </w:pPr>
      <w:r w:rsidRPr="00BE1F33">
        <w:rPr>
          <w:rFonts w:ascii="Cambria" w:hAnsi="Cambria" w:cs="Calibri"/>
          <w:sz w:val="52"/>
          <w:szCs w:val="52"/>
        </w:rPr>
        <w:t>For</w:t>
      </w:r>
    </w:p>
    <w:p w14:paraId="0A7DBE8D" w14:textId="306BEE6D" w:rsidR="00BE1F33" w:rsidRPr="00BE1F33" w:rsidRDefault="00BE1F33" w:rsidP="00BE1F33">
      <w:pPr>
        <w:jc w:val="center"/>
        <w:rPr>
          <w:rFonts w:ascii="Cambria" w:hAnsi="Cambria" w:cs="Calibri"/>
          <w:sz w:val="52"/>
          <w:szCs w:val="52"/>
        </w:rPr>
      </w:pPr>
      <w:r w:rsidRPr="00BE1F33">
        <w:rPr>
          <w:rFonts w:ascii="Cambria" w:hAnsi="Cambria" w:cs="Calibri"/>
          <w:sz w:val="52"/>
          <w:szCs w:val="52"/>
        </w:rPr>
        <w:t>STW205CDE-Developing the Modern Web</w:t>
      </w:r>
    </w:p>
    <w:p w14:paraId="37A6873E" w14:textId="0A9F1F7B" w:rsidR="00BE1F33" w:rsidRDefault="00BE1F33" w:rsidP="00BE1F33">
      <w:pPr>
        <w:jc w:val="center"/>
        <w:rPr>
          <w:rFonts w:ascii="Calibri" w:hAnsi="Calibri" w:cs="Calibri"/>
          <w:sz w:val="52"/>
          <w:szCs w:val="52"/>
        </w:rPr>
      </w:pPr>
    </w:p>
    <w:p w14:paraId="15876FE1" w14:textId="77777777" w:rsidR="00BE1F33" w:rsidRDefault="00BE1F33" w:rsidP="00BE1F33">
      <w:pPr>
        <w:jc w:val="center"/>
        <w:rPr>
          <w:rFonts w:ascii="Calibri" w:hAnsi="Calibri" w:cs="Calibri"/>
          <w:sz w:val="52"/>
          <w:szCs w:val="52"/>
        </w:rPr>
      </w:pPr>
    </w:p>
    <w:p w14:paraId="33E248E3" w14:textId="752EC697" w:rsidR="00BE1F33" w:rsidRPr="00BE1F33" w:rsidRDefault="00BE1F33" w:rsidP="00BE1F33">
      <w:pPr>
        <w:autoSpaceDE w:val="0"/>
        <w:autoSpaceDN w:val="0"/>
        <w:adjustRightInd w:val="0"/>
        <w:spacing w:after="0" w:line="276" w:lineRule="auto"/>
        <w:jc w:val="center"/>
        <w:rPr>
          <w:rFonts w:ascii="Cambria" w:hAnsi="Cambria" w:cs="Calibri"/>
          <w:sz w:val="52"/>
          <w:szCs w:val="52"/>
        </w:rPr>
      </w:pPr>
      <w:r w:rsidRPr="00BE1F33">
        <w:rPr>
          <w:rFonts w:ascii="Cambria" w:hAnsi="Cambria" w:cs="Calibri"/>
          <w:sz w:val="52"/>
          <w:szCs w:val="52"/>
        </w:rPr>
        <w:t>Submitted by:</w:t>
      </w:r>
    </w:p>
    <w:p w14:paraId="0B12F479" w14:textId="0366CB5E" w:rsidR="00BE1F33" w:rsidRPr="00BE1F33" w:rsidRDefault="00BE1F33" w:rsidP="00BE1F33">
      <w:pPr>
        <w:autoSpaceDE w:val="0"/>
        <w:autoSpaceDN w:val="0"/>
        <w:adjustRightInd w:val="0"/>
        <w:spacing w:after="0" w:line="276" w:lineRule="auto"/>
        <w:jc w:val="center"/>
        <w:rPr>
          <w:rFonts w:ascii="Cambria" w:hAnsi="Cambria" w:cs="Calibri"/>
          <w:sz w:val="32"/>
          <w:szCs w:val="32"/>
        </w:rPr>
      </w:pPr>
      <w:r w:rsidRPr="00BE1F33">
        <w:rPr>
          <w:rFonts w:ascii="Cambria" w:hAnsi="Cambria" w:cs="Calibri"/>
          <w:sz w:val="32"/>
          <w:szCs w:val="32"/>
        </w:rPr>
        <w:t>Name: Sayyed Abrar Akhtar</w:t>
      </w:r>
    </w:p>
    <w:p w14:paraId="71398EC9" w14:textId="78E199F4" w:rsidR="00BE1F33" w:rsidRPr="00BE1F33" w:rsidRDefault="00BE1F33" w:rsidP="00BE1F33">
      <w:pPr>
        <w:autoSpaceDE w:val="0"/>
        <w:autoSpaceDN w:val="0"/>
        <w:adjustRightInd w:val="0"/>
        <w:spacing w:after="0" w:line="276" w:lineRule="auto"/>
        <w:jc w:val="center"/>
        <w:rPr>
          <w:rFonts w:ascii="Cambria" w:hAnsi="Cambria" w:cs="Calibri"/>
          <w:sz w:val="32"/>
          <w:szCs w:val="32"/>
        </w:rPr>
      </w:pPr>
      <w:r w:rsidRPr="00BE1F33">
        <w:rPr>
          <w:rFonts w:ascii="Cambria" w:hAnsi="Cambria" w:cs="Calibri"/>
          <w:sz w:val="32"/>
          <w:szCs w:val="32"/>
        </w:rPr>
        <w:t>University Id: 10272453</w:t>
      </w:r>
    </w:p>
    <w:p w14:paraId="4827A423" w14:textId="73271FED" w:rsidR="00BE1F33" w:rsidRPr="00736963" w:rsidRDefault="00BE1F33" w:rsidP="00BE1F33">
      <w:pPr>
        <w:autoSpaceDE w:val="0"/>
        <w:autoSpaceDN w:val="0"/>
        <w:adjustRightInd w:val="0"/>
        <w:spacing w:after="0" w:line="276" w:lineRule="auto"/>
        <w:jc w:val="center"/>
        <w:rPr>
          <w:rFonts w:ascii="Cambria" w:hAnsi="Cambria" w:cs="Calibri"/>
          <w:sz w:val="42"/>
          <w:szCs w:val="42"/>
        </w:rPr>
      </w:pPr>
      <w:r w:rsidRPr="00BE1F33">
        <w:rPr>
          <w:rFonts w:ascii="Cambria" w:hAnsi="Cambria" w:cs="Calibri"/>
          <w:sz w:val="32"/>
          <w:szCs w:val="32"/>
        </w:rPr>
        <w:t>YouTube video Link:</w:t>
      </w:r>
      <w:r w:rsidR="00736963" w:rsidRPr="00736963">
        <w:t xml:space="preserve"> </w:t>
      </w:r>
      <w:hyperlink r:id="rId6" w:tgtFrame="_blank" w:history="1">
        <w:r w:rsidR="00736963" w:rsidRPr="00736963">
          <w:rPr>
            <w:rStyle w:val="Hyperlink"/>
            <w:sz w:val="32"/>
            <w:szCs w:val="32"/>
          </w:rPr>
          <w:t xml:space="preserve">https://youtu.be/PrwTBCroWVE </w:t>
        </w:r>
      </w:hyperlink>
    </w:p>
    <w:p w14:paraId="04EC21BB" w14:textId="2044718F" w:rsidR="00BE1F33" w:rsidRDefault="00BE1F33" w:rsidP="00BE1F33">
      <w:pPr>
        <w:spacing w:line="276" w:lineRule="auto"/>
        <w:jc w:val="center"/>
        <w:rPr>
          <w:rFonts w:ascii="Cambria" w:hAnsi="Cambria" w:cs="Calibri"/>
          <w:sz w:val="32"/>
          <w:szCs w:val="32"/>
        </w:rPr>
      </w:pPr>
      <w:r w:rsidRPr="00BE1F33">
        <w:rPr>
          <w:rFonts w:ascii="Cambria" w:hAnsi="Cambria" w:cs="Calibri"/>
          <w:sz w:val="32"/>
          <w:szCs w:val="32"/>
        </w:rPr>
        <w:t>Repository Link:</w:t>
      </w:r>
      <w:r w:rsidR="00A93671" w:rsidRPr="00A93671">
        <w:t xml:space="preserve"> </w:t>
      </w:r>
      <w:r w:rsidR="00A93671">
        <w:t xml:space="preserve"> </w:t>
      </w:r>
      <w:hyperlink r:id="rId7" w:history="1">
        <w:r w:rsidR="00A93671" w:rsidRPr="00A93671">
          <w:rPr>
            <w:rStyle w:val="Hyperlink"/>
            <w:rFonts w:ascii="Cambria" w:hAnsi="Cambria" w:cs="Calibri"/>
            <w:sz w:val="32"/>
            <w:szCs w:val="32"/>
          </w:rPr>
          <w:t>https://github.com/10272453-180072-SayyedAbrarAkhtar/STW205CDE-Develop</w:t>
        </w:r>
        <w:bookmarkStart w:id="0" w:name="_GoBack"/>
        <w:bookmarkEnd w:id="0"/>
        <w:r w:rsidR="00A93671" w:rsidRPr="00A93671">
          <w:rPr>
            <w:rStyle w:val="Hyperlink"/>
            <w:rFonts w:ascii="Cambria" w:hAnsi="Cambria" w:cs="Calibri"/>
            <w:sz w:val="32"/>
            <w:szCs w:val="32"/>
          </w:rPr>
          <w:t>i</w:t>
        </w:r>
        <w:r w:rsidR="00A93671" w:rsidRPr="00A93671">
          <w:rPr>
            <w:rStyle w:val="Hyperlink"/>
            <w:rFonts w:ascii="Cambria" w:hAnsi="Cambria" w:cs="Calibri"/>
            <w:sz w:val="32"/>
            <w:szCs w:val="32"/>
          </w:rPr>
          <w:t>ng-the-Modern-Web.git</w:t>
        </w:r>
      </w:hyperlink>
    </w:p>
    <w:p w14:paraId="5717B52F" w14:textId="77777777" w:rsidR="00BE1F33" w:rsidRDefault="00BE1F33" w:rsidP="00BE1F33">
      <w:pPr>
        <w:spacing w:line="276" w:lineRule="auto"/>
        <w:jc w:val="center"/>
        <w:rPr>
          <w:rFonts w:ascii="Cambria" w:hAnsi="Cambria" w:cs="Calibri"/>
          <w:sz w:val="32"/>
          <w:szCs w:val="32"/>
        </w:rPr>
      </w:pPr>
    </w:p>
    <w:p w14:paraId="53998701" w14:textId="77777777" w:rsidR="00BE1F33" w:rsidRDefault="00BE1F33" w:rsidP="00BE1F33">
      <w:pPr>
        <w:spacing w:line="276" w:lineRule="auto"/>
        <w:jc w:val="center"/>
        <w:rPr>
          <w:rFonts w:ascii="Cambria" w:hAnsi="Cambria" w:cs="Calibri"/>
          <w:sz w:val="32"/>
          <w:szCs w:val="32"/>
        </w:rPr>
      </w:pPr>
    </w:p>
    <w:p w14:paraId="14A9FD0B" w14:textId="77777777" w:rsidR="00BE1F33" w:rsidRDefault="00BE1F33" w:rsidP="00BE1F33">
      <w:pPr>
        <w:spacing w:line="276" w:lineRule="auto"/>
        <w:jc w:val="center"/>
        <w:rPr>
          <w:rFonts w:ascii="Cambria" w:hAnsi="Cambria" w:cs="Calibri"/>
          <w:sz w:val="32"/>
          <w:szCs w:val="32"/>
        </w:rPr>
      </w:pPr>
    </w:p>
    <w:p w14:paraId="10750379" w14:textId="77777777" w:rsidR="00BE1F33" w:rsidRDefault="00BE1F33" w:rsidP="00BE1F33">
      <w:pPr>
        <w:spacing w:line="276" w:lineRule="auto"/>
        <w:jc w:val="center"/>
        <w:rPr>
          <w:rFonts w:ascii="Cambria" w:hAnsi="Cambria" w:cs="Calibri"/>
          <w:sz w:val="32"/>
          <w:szCs w:val="32"/>
        </w:rPr>
      </w:pPr>
    </w:p>
    <w:p w14:paraId="14D73211" w14:textId="77777777" w:rsidR="00BE1F33" w:rsidRDefault="00BE1F33" w:rsidP="00BE1F33">
      <w:pPr>
        <w:spacing w:line="276" w:lineRule="auto"/>
        <w:jc w:val="center"/>
        <w:rPr>
          <w:rFonts w:ascii="Cambria" w:hAnsi="Cambria" w:cs="Calibri"/>
          <w:sz w:val="32"/>
          <w:szCs w:val="32"/>
        </w:rPr>
      </w:pPr>
    </w:p>
    <w:p w14:paraId="42004E44" w14:textId="77777777" w:rsidR="00BE1F33" w:rsidRDefault="00BE1F33" w:rsidP="00BE1F33">
      <w:pPr>
        <w:spacing w:line="276" w:lineRule="auto"/>
        <w:jc w:val="center"/>
        <w:rPr>
          <w:rFonts w:ascii="Cambria" w:hAnsi="Cambria" w:cs="Calibri"/>
          <w:sz w:val="32"/>
          <w:szCs w:val="32"/>
        </w:rPr>
      </w:pPr>
    </w:p>
    <w:p w14:paraId="1B28CDAC" w14:textId="77777777" w:rsidR="00BE1F33" w:rsidRDefault="00BE1F33" w:rsidP="00BE1F33">
      <w:pPr>
        <w:spacing w:line="276" w:lineRule="auto"/>
        <w:jc w:val="center"/>
        <w:rPr>
          <w:rFonts w:ascii="Cambria" w:hAnsi="Cambria" w:cs="Calibri"/>
          <w:sz w:val="32"/>
          <w:szCs w:val="32"/>
        </w:rPr>
      </w:pPr>
    </w:p>
    <w:p w14:paraId="14C58A8F" w14:textId="519CE11D" w:rsidR="00BE1F33" w:rsidRDefault="00901F57" w:rsidP="00901F57">
      <w:pPr>
        <w:tabs>
          <w:tab w:val="left" w:pos="1186"/>
        </w:tabs>
        <w:spacing w:line="276" w:lineRule="auto"/>
        <w:rPr>
          <w:rFonts w:ascii="Cambria" w:hAnsi="Cambria" w:cs="Calibri"/>
          <w:sz w:val="32"/>
          <w:szCs w:val="32"/>
        </w:rPr>
      </w:pPr>
      <w:r>
        <w:rPr>
          <w:rFonts w:ascii="Cambria" w:hAnsi="Cambria" w:cs="Calibri"/>
          <w:sz w:val="32"/>
          <w:szCs w:val="32"/>
        </w:rPr>
        <w:tab/>
      </w:r>
    </w:p>
    <w:p w14:paraId="069A2777" w14:textId="3DF79306" w:rsidR="00BE1F33" w:rsidRDefault="00BE1F33" w:rsidP="00BE1F33">
      <w:pPr>
        <w:spacing w:line="276" w:lineRule="auto"/>
        <w:rPr>
          <w:lang w:val="en-US"/>
        </w:rPr>
      </w:pPr>
      <w:r>
        <w:rPr>
          <w:lang w:val="en-US"/>
        </w:rPr>
        <w:lastRenderedPageBreak/>
        <w:t>Actual word count: 1084</w:t>
      </w:r>
      <w:r>
        <w:rPr>
          <w:lang w:val="en-US"/>
        </w:rPr>
        <w:br w:type="page"/>
      </w:r>
    </w:p>
    <w:sdt>
      <w:sdtPr>
        <w:rPr>
          <w:rFonts w:asciiTheme="minorHAnsi" w:eastAsiaTheme="minorHAnsi" w:hAnsiTheme="minorHAnsi" w:cstheme="minorBidi"/>
          <w:color w:val="auto"/>
          <w:sz w:val="22"/>
          <w:szCs w:val="22"/>
          <w:lang w:val="en-CA"/>
        </w:rPr>
        <w:id w:val="-190151043"/>
        <w:docPartObj>
          <w:docPartGallery w:val="Table of Contents"/>
          <w:docPartUnique/>
        </w:docPartObj>
      </w:sdtPr>
      <w:sdtEndPr>
        <w:rPr>
          <w:b/>
          <w:bCs/>
          <w:noProof/>
        </w:rPr>
      </w:sdtEndPr>
      <w:sdtContent>
        <w:p w14:paraId="029A4020" w14:textId="5A4F3CB7" w:rsidR="00BE1F33" w:rsidRDefault="00BE1F33" w:rsidP="00BE1F33">
          <w:pPr>
            <w:pStyle w:val="TOCHeading"/>
            <w:jc w:val="center"/>
          </w:pPr>
          <w:r>
            <w:t>Contents</w:t>
          </w:r>
        </w:p>
        <w:p w14:paraId="65799B15" w14:textId="479F10E5" w:rsidR="00BE1F33" w:rsidRDefault="00BE1F33" w:rsidP="00BE1F33">
          <w:pPr>
            <w:pStyle w:val="TOC1"/>
            <w:tabs>
              <w:tab w:val="right" w:leader="dot" w:pos="9350"/>
            </w:tabs>
            <w:jc w:val="center"/>
            <w:rPr>
              <w:noProof/>
            </w:rPr>
          </w:pPr>
          <w:r>
            <w:fldChar w:fldCharType="begin"/>
          </w:r>
          <w:r>
            <w:instrText xml:space="preserve"> TOC \o "1-3" \h \z \u </w:instrText>
          </w:r>
          <w:r>
            <w:fldChar w:fldCharType="separate"/>
          </w:r>
          <w:hyperlink w:anchor="_Toc32750873" w:history="1">
            <w:r w:rsidRPr="007B17C9">
              <w:rPr>
                <w:rStyle w:val="Hyperlink"/>
                <w:rFonts w:ascii="Cambria" w:hAnsi="Cambria"/>
                <w:noProof/>
                <w:lang w:val="en-US"/>
              </w:rPr>
              <w:t>Introduction</w:t>
            </w:r>
            <w:r>
              <w:rPr>
                <w:noProof/>
                <w:webHidden/>
              </w:rPr>
              <w:tab/>
            </w:r>
            <w:r>
              <w:rPr>
                <w:noProof/>
                <w:webHidden/>
              </w:rPr>
              <w:fldChar w:fldCharType="begin"/>
            </w:r>
            <w:r>
              <w:rPr>
                <w:noProof/>
                <w:webHidden/>
              </w:rPr>
              <w:instrText xml:space="preserve"> PAGEREF _Toc32750873 \h </w:instrText>
            </w:r>
            <w:r>
              <w:rPr>
                <w:noProof/>
                <w:webHidden/>
              </w:rPr>
            </w:r>
            <w:r>
              <w:rPr>
                <w:noProof/>
                <w:webHidden/>
              </w:rPr>
              <w:fldChar w:fldCharType="separate"/>
            </w:r>
            <w:r w:rsidR="00BD3EF6">
              <w:rPr>
                <w:noProof/>
                <w:webHidden/>
              </w:rPr>
              <w:t>3</w:t>
            </w:r>
            <w:r>
              <w:rPr>
                <w:noProof/>
                <w:webHidden/>
              </w:rPr>
              <w:fldChar w:fldCharType="end"/>
            </w:r>
          </w:hyperlink>
        </w:p>
        <w:p w14:paraId="053F6433" w14:textId="53816D97" w:rsidR="00BE1F33" w:rsidRDefault="00A93671" w:rsidP="00BE1F33">
          <w:pPr>
            <w:pStyle w:val="TOC1"/>
            <w:tabs>
              <w:tab w:val="right" w:leader="dot" w:pos="9350"/>
            </w:tabs>
            <w:jc w:val="center"/>
            <w:rPr>
              <w:noProof/>
            </w:rPr>
          </w:pPr>
          <w:hyperlink w:anchor="_Toc32750874" w:history="1">
            <w:r w:rsidR="00BE1F33" w:rsidRPr="007B17C9">
              <w:rPr>
                <w:rStyle w:val="Hyperlink"/>
                <w:rFonts w:ascii="Cambria" w:hAnsi="Cambria"/>
                <w:noProof/>
                <w:lang w:val="en-US"/>
              </w:rPr>
              <w:t>Frontend</w:t>
            </w:r>
            <w:r w:rsidR="00BE1F33">
              <w:rPr>
                <w:noProof/>
                <w:webHidden/>
              </w:rPr>
              <w:tab/>
            </w:r>
            <w:r w:rsidR="00BE1F33">
              <w:rPr>
                <w:noProof/>
                <w:webHidden/>
              </w:rPr>
              <w:fldChar w:fldCharType="begin"/>
            </w:r>
            <w:r w:rsidR="00BE1F33">
              <w:rPr>
                <w:noProof/>
                <w:webHidden/>
              </w:rPr>
              <w:instrText xml:space="preserve"> PAGEREF _Toc32750874 \h </w:instrText>
            </w:r>
            <w:r w:rsidR="00BE1F33">
              <w:rPr>
                <w:noProof/>
                <w:webHidden/>
              </w:rPr>
            </w:r>
            <w:r w:rsidR="00BE1F33">
              <w:rPr>
                <w:noProof/>
                <w:webHidden/>
              </w:rPr>
              <w:fldChar w:fldCharType="separate"/>
            </w:r>
            <w:r w:rsidR="00BD3EF6">
              <w:rPr>
                <w:noProof/>
                <w:webHidden/>
              </w:rPr>
              <w:t>4</w:t>
            </w:r>
            <w:r w:rsidR="00BE1F33">
              <w:rPr>
                <w:noProof/>
                <w:webHidden/>
              </w:rPr>
              <w:fldChar w:fldCharType="end"/>
            </w:r>
          </w:hyperlink>
        </w:p>
        <w:p w14:paraId="6BF3BDC2" w14:textId="436F75C6" w:rsidR="00BE1F33" w:rsidRDefault="00A93671" w:rsidP="00BE1F33">
          <w:pPr>
            <w:pStyle w:val="TOC1"/>
            <w:tabs>
              <w:tab w:val="right" w:leader="dot" w:pos="9350"/>
            </w:tabs>
            <w:jc w:val="center"/>
            <w:rPr>
              <w:noProof/>
            </w:rPr>
          </w:pPr>
          <w:hyperlink w:anchor="_Toc32750875" w:history="1">
            <w:r w:rsidR="00BE1F33" w:rsidRPr="007B17C9">
              <w:rPr>
                <w:rStyle w:val="Hyperlink"/>
                <w:rFonts w:ascii="Cambria" w:hAnsi="Cambria"/>
                <w:noProof/>
                <w:lang w:val="en-US"/>
              </w:rPr>
              <w:t>Databases</w:t>
            </w:r>
            <w:r w:rsidR="00BE1F33">
              <w:rPr>
                <w:noProof/>
                <w:webHidden/>
              </w:rPr>
              <w:tab/>
            </w:r>
            <w:r w:rsidR="00BE1F33">
              <w:rPr>
                <w:noProof/>
                <w:webHidden/>
              </w:rPr>
              <w:fldChar w:fldCharType="begin"/>
            </w:r>
            <w:r w:rsidR="00BE1F33">
              <w:rPr>
                <w:noProof/>
                <w:webHidden/>
              </w:rPr>
              <w:instrText xml:space="preserve"> PAGEREF _Toc32750875 \h </w:instrText>
            </w:r>
            <w:r w:rsidR="00BE1F33">
              <w:rPr>
                <w:noProof/>
                <w:webHidden/>
              </w:rPr>
            </w:r>
            <w:r w:rsidR="00BE1F33">
              <w:rPr>
                <w:noProof/>
                <w:webHidden/>
              </w:rPr>
              <w:fldChar w:fldCharType="separate"/>
            </w:r>
            <w:r w:rsidR="00BD3EF6">
              <w:rPr>
                <w:noProof/>
                <w:webHidden/>
              </w:rPr>
              <w:t>13</w:t>
            </w:r>
            <w:r w:rsidR="00BE1F33">
              <w:rPr>
                <w:noProof/>
                <w:webHidden/>
              </w:rPr>
              <w:fldChar w:fldCharType="end"/>
            </w:r>
          </w:hyperlink>
        </w:p>
        <w:p w14:paraId="00C3B564" w14:textId="62495A34" w:rsidR="00BE1F33" w:rsidRDefault="00A93671" w:rsidP="00BE1F33">
          <w:pPr>
            <w:pStyle w:val="TOC1"/>
            <w:tabs>
              <w:tab w:val="right" w:leader="dot" w:pos="9350"/>
            </w:tabs>
            <w:jc w:val="center"/>
            <w:rPr>
              <w:noProof/>
            </w:rPr>
          </w:pPr>
          <w:hyperlink w:anchor="_Toc32750876" w:history="1">
            <w:r w:rsidR="00BE1F33" w:rsidRPr="007B17C9">
              <w:rPr>
                <w:rStyle w:val="Hyperlink"/>
                <w:rFonts w:ascii="Cambria" w:hAnsi="Cambria"/>
                <w:noProof/>
                <w:lang w:val="en-US"/>
              </w:rPr>
              <w:t>Backends</w:t>
            </w:r>
            <w:r w:rsidR="00BE1F33">
              <w:rPr>
                <w:noProof/>
                <w:webHidden/>
              </w:rPr>
              <w:tab/>
            </w:r>
            <w:r w:rsidR="00BE1F33">
              <w:rPr>
                <w:noProof/>
                <w:webHidden/>
              </w:rPr>
              <w:fldChar w:fldCharType="begin"/>
            </w:r>
            <w:r w:rsidR="00BE1F33">
              <w:rPr>
                <w:noProof/>
                <w:webHidden/>
              </w:rPr>
              <w:instrText xml:space="preserve"> PAGEREF _Toc32750876 \h </w:instrText>
            </w:r>
            <w:r w:rsidR="00BE1F33">
              <w:rPr>
                <w:noProof/>
                <w:webHidden/>
              </w:rPr>
            </w:r>
            <w:r w:rsidR="00BE1F33">
              <w:rPr>
                <w:noProof/>
                <w:webHidden/>
              </w:rPr>
              <w:fldChar w:fldCharType="separate"/>
            </w:r>
            <w:r w:rsidR="00BD3EF6">
              <w:rPr>
                <w:noProof/>
                <w:webHidden/>
              </w:rPr>
              <w:t>19</w:t>
            </w:r>
            <w:r w:rsidR="00BE1F33">
              <w:rPr>
                <w:noProof/>
                <w:webHidden/>
              </w:rPr>
              <w:fldChar w:fldCharType="end"/>
            </w:r>
          </w:hyperlink>
        </w:p>
        <w:p w14:paraId="6F125ED2" w14:textId="50D899EF" w:rsidR="00BE1F33" w:rsidRDefault="00A93671" w:rsidP="00BE1F33">
          <w:pPr>
            <w:pStyle w:val="TOC1"/>
            <w:tabs>
              <w:tab w:val="right" w:leader="dot" w:pos="9350"/>
            </w:tabs>
            <w:jc w:val="center"/>
            <w:rPr>
              <w:noProof/>
            </w:rPr>
          </w:pPr>
          <w:hyperlink w:anchor="_Toc32750877" w:history="1">
            <w:r w:rsidR="00BE1F33" w:rsidRPr="007B17C9">
              <w:rPr>
                <w:rStyle w:val="Hyperlink"/>
                <w:rFonts w:ascii="Cambria" w:hAnsi="Cambria"/>
                <w:noProof/>
                <w:lang w:val="en-US"/>
              </w:rPr>
              <w:t>Conclusion</w:t>
            </w:r>
            <w:r w:rsidR="00BE1F33">
              <w:rPr>
                <w:noProof/>
                <w:webHidden/>
              </w:rPr>
              <w:tab/>
            </w:r>
            <w:r w:rsidR="00BE1F33">
              <w:rPr>
                <w:noProof/>
                <w:webHidden/>
              </w:rPr>
              <w:fldChar w:fldCharType="begin"/>
            </w:r>
            <w:r w:rsidR="00BE1F33">
              <w:rPr>
                <w:noProof/>
                <w:webHidden/>
              </w:rPr>
              <w:instrText xml:space="preserve"> PAGEREF _Toc32750877 \h </w:instrText>
            </w:r>
            <w:r w:rsidR="00BE1F33">
              <w:rPr>
                <w:noProof/>
                <w:webHidden/>
              </w:rPr>
            </w:r>
            <w:r w:rsidR="00BE1F33">
              <w:rPr>
                <w:noProof/>
                <w:webHidden/>
              </w:rPr>
              <w:fldChar w:fldCharType="separate"/>
            </w:r>
            <w:r w:rsidR="00BD3EF6">
              <w:rPr>
                <w:noProof/>
                <w:webHidden/>
              </w:rPr>
              <w:t>23</w:t>
            </w:r>
            <w:r w:rsidR="00BE1F33">
              <w:rPr>
                <w:noProof/>
                <w:webHidden/>
              </w:rPr>
              <w:fldChar w:fldCharType="end"/>
            </w:r>
          </w:hyperlink>
        </w:p>
        <w:p w14:paraId="2ECC7F8C" w14:textId="79A16878" w:rsidR="00BE1F33" w:rsidRDefault="00A93671" w:rsidP="00BE1F33">
          <w:pPr>
            <w:pStyle w:val="TOC1"/>
            <w:tabs>
              <w:tab w:val="right" w:leader="dot" w:pos="9350"/>
            </w:tabs>
            <w:jc w:val="center"/>
            <w:rPr>
              <w:noProof/>
            </w:rPr>
          </w:pPr>
          <w:hyperlink w:anchor="_Toc32750878" w:history="1">
            <w:r w:rsidR="00BE1F33" w:rsidRPr="007B17C9">
              <w:rPr>
                <w:rStyle w:val="Hyperlink"/>
                <w:rFonts w:ascii="Cambria" w:hAnsi="Cambria"/>
                <w:noProof/>
                <w:lang w:val="en-US"/>
              </w:rPr>
              <w:t>References</w:t>
            </w:r>
            <w:r w:rsidR="00BE1F33">
              <w:rPr>
                <w:noProof/>
                <w:webHidden/>
              </w:rPr>
              <w:tab/>
            </w:r>
            <w:r w:rsidR="00BE1F33">
              <w:rPr>
                <w:noProof/>
                <w:webHidden/>
              </w:rPr>
              <w:fldChar w:fldCharType="begin"/>
            </w:r>
            <w:r w:rsidR="00BE1F33">
              <w:rPr>
                <w:noProof/>
                <w:webHidden/>
              </w:rPr>
              <w:instrText xml:space="preserve"> PAGEREF _Toc32750878 \h </w:instrText>
            </w:r>
            <w:r w:rsidR="00BE1F33">
              <w:rPr>
                <w:noProof/>
                <w:webHidden/>
              </w:rPr>
            </w:r>
            <w:r w:rsidR="00BE1F33">
              <w:rPr>
                <w:noProof/>
                <w:webHidden/>
              </w:rPr>
              <w:fldChar w:fldCharType="separate"/>
            </w:r>
            <w:r w:rsidR="00BD3EF6">
              <w:rPr>
                <w:noProof/>
                <w:webHidden/>
              </w:rPr>
              <w:t>24</w:t>
            </w:r>
            <w:r w:rsidR="00BE1F33">
              <w:rPr>
                <w:noProof/>
                <w:webHidden/>
              </w:rPr>
              <w:fldChar w:fldCharType="end"/>
            </w:r>
          </w:hyperlink>
        </w:p>
        <w:p w14:paraId="729ACAF0" w14:textId="5C26DF3E" w:rsidR="00BE1F33" w:rsidRDefault="00BE1F33" w:rsidP="00BE1F33">
          <w:pPr>
            <w:jc w:val="center"/>
          </w:pPr>
          <w:r>
            <w:rPr>
              <w:b/>
              <w:bCs/>
              <w:noProof/>
            </w:rPr>
            <w:fldChar w:fldCharType="end"/>
          </w:r>
        </w:p>
      </w:sdtContent>
    </w:sdt>
    <w:p w14:paraId="134603CF" w14:textId="77777777" w:rsidR="00BE1F33" w:rsidRDefault="00BE1F33" w:rsidP="00BE1F33">
      <w:pPr>
        <w:jc w:val="center"/>
        <w:rPr>
          <w:rFonts w:ascii="Cambria" w:eastAsiaTheme="majorEastAsia" w:hAnsi="Cambria" w:cstheme="majorBidi"/>
          <w:color w:val="2F5496" w:themeColor="accent1" w:themeShade="BF"/>
          <w:sz w:val="32"/>
          <w:szCs w:val="32"/>
          <w:lang w:val="en-US"/>
        </w:rPr>
      </w:pPr>
      <w:r>
        <w:rPr>
          <w:rFonts w:ascii="Cambria" w:hAnsi="Cambria"/>
          <w:lang w:val="en-US"/>
        </w:rPr>
        <w:br w:type="page"/>
      </w:r>
    </w:p>
    <w:p w14:paraId="7E157A74" w14:textId="62E8AD1C" w:rsidR="00725787" w:rsidRPr="00725787" w:rsidRDefault="00725787" w:rsidP="00BE1F33">
      <w:pPr>
        <w:pStyle w:val="Heading1"/>
        <w:spacing w:line="360" w:lineRule="auto"/>
        <w:rPr>
          <w:rFonts w:ascii="Cambria" w:hAnsi="Cambria"/>
          <w:lang w:val="en-US"/>
        </w:rPr>
      </w:pPr>
      <w:bookmarkStart w:id="1" w:name="_Toc32750873"/>
      <w:bookmarkStart w:id="2" w:name="_Hlk32769400"/>
      <w:r w:rsidRPr="00725787">
        <w:rPr>
          <w:rFonts w:ascii="Cambria" w:hAnsi="Cambria"/>
          <w:lang w:val="en-US"/>
        </w:rPr>
        <w:lastRenderedPageBreak/>
        <w:t>Introduction</w:t>
      </w:r>
      <w:bookmarkEnd w:id="1"/>
    </w:p>
    <w:p w14:paraId="31311B9F" w14:textId="70BF0832" w:rsidR="00936683" w:rsidRPr="00725787" w:rsidRDefault="00C16ED8" w:rsidP="00BE1F33">
      <w:pPr>
        <w:spacing w:line="360" w:lineRule="auto"/>
        <w:rPr>
          <w:rFonts w:ascii="Cambria" w:hAnsi="Cambria"/>
          <w:sz w:val="24"/>
          <w:szCs w:val="24"/>
          <w:lang w:val="en-US"/>
        </w:rPr>
      </w:pPr>
      <w:r w:rsidRPr="00725787">
        <w:rPr>
          <w:rFonts w:ascii="Cambria" w:hAnsi="Cambria"/>
          <w:sz w:val="24"/>
          <w:szCs w:val="24"/>
          <w:lang w:val="en-US"/>
        </w:rPr>
        <w:t xml:space="preserve">Project begin with </w:t>
      </w:r>
      <w:r w:rsidR="00A6122C" w:rsidRPr="00725787">
        <w:rPr>
          <w:rFonts w:ascii="Cambria" w:hAnsi="Cambria"/>
          <w:sz w:val="24"/>
          <w:szCs w:val="24"/>
          <w:lang w:val="en-US"/>
        </w:rPr>
        <w:t>design</w:t>
      </w:r>
      <w:r w:rsidRPr="00725787">
        <w:rPr>
          <w:rFonts w:ascii="Cambria" w:hAnsi="Cambria"/>
          <w:sz w:val="24"/>
          <w:szCs w:val="24"/>
          <w:lang w:val="en-US"/>
        </w:rPr>
        <w:t>ing</w:t>
      </w:r>
      <w:r w:rsidR="00A6122C" w:rsidRPr="00725787">
        <w:rPr>
          <w:rFonts w:ascii="Cambria" w:hAnsi="Cambria"/>
          <w:sz w:val="24"/>
          <w:szCs w:val="24"/>
          <w:lang w:val="en-US"/>
        </w:rPr>
        <w:t xml:space="preserve"> and develop</w:t>
      </w:r>
      <w:r w:rsidRPr="00725787">
        <w:rPr>
          <w:rFonts w:ascii="Cambria" w:hAnsi="Cambria"/>
          <w:sz w:val="24"/>
          <w:szCs w:val="24"/>
          <w:lang w:val="en-US"/>
        </w:rPr>
        <w:t>ing</w:t>
      </w:r>
      <w:r w:rsidR="00A6122C" w:rsidRPr="00725787">
        <w:rPr>
          <w:rFonts w:ascii="Cambria" w:hAnsi="Cambria"/>
          <w:sz w:val="24"/>
          <w:szCs w:val="24"/>
          <w:lang w:val="en-US"/>
        </w:rPr>
        <w:t xml:space="preserve"> a</w:t>
      </w:r>
      <w:r w:rsidR="00234AEA" w:rsidRPr="00725787">
        <w:rPr>
          <w:rFonts w:ascii="Cambria" w:hAnsi="Cambria"/>
          <w:sz w:val="24"/>
          <w:szCs w:val="24"/>
          <w:lang w:val="en-US"/>
        </w:rPr>
        <w:t xml:space="preserve"> full stack</w:t>
      </w:r>
      <w:r w:rsidR="00A6122C" w:rsidRPr="00725787">
        <w:rPr>
          <w:rFonts w:ascii="Cambria" w:hAnsi="Cambria"/>
          <w:sz w:val="24"/>
          <w:szCs w:val="24"/>
          <w:lang w:val="en-US"/>
        </w:rPr>
        <w:t xml:space="preserve"> online clothing website. </w:t>
      </w:r>
      <w:r w:rsidR="00234AEA" w:rsidRPr="00725787">
        <w:rPr>
          <w:rFonts w:ascii="Cambria" w:hAnsi="Cambria"/>
          <w:sz w:val="24"/>
          <w:szCs w:val="24"/>
          <w:lang w:val="en-US"/>
        </w:rPr>
        <w:t>I ha</w:t>
      </w:r>
      <w:r w:rsidR="002A0BF0" w:rsidRPr="00725787">
        <w:rPr>
          <w:rFonts w:ascii="Cambria" w:hAnsi="Cambria"/>
          <w:sz w:val="24"/>
          <w:szCs w:val="24"/>
          <w:lang w:val="en-US"/>
        </w:rPr>
        <w:t>ve</w:t>
      </w:r>
      <w:r w:rsidR="00234AEA" w:rsidRPr="00725787">
        <w:rPr>
          <w:rFonts w:ascii="Cambria" w:hAnsi="Cambria"/>
          <w:sz w:val="24"/>
          <w:szCs w:val="24"/>
          <w:lang w:val="en-US"/>
        </w:rPr>
        <w:t xml:space="preserve"> used HTML, CSS, JavaScript, jQuery for front end designing and development. For backend I ha</w:t>
      </w:r>
      <w:r w:rsidR="00725787" w:rsidRPr="00725787">
        <w:rPr>
          <w:rFonts w:ascii="Cambria" w:hAnsi="Cambria"/>
          <w:sz w:val="24"/>
          <w:szCs w:val="24"/>
          <w:lang w:val="en-US"/>
        </w:rPr>
        <w:t>ve</w:t>
      </w:r>
      <w:r w:rsidR="00234AEA" w:rsidRPr="00725787">
        <w:rPr>
          <w:rFonts w:ascii="Cambria" w:hAnsi="Cambria"/>
          <w:sz w:val="24"/>
          <w:szCs w:val="24"/>
          <w:lang w:val="en-US"/>
        </w:rPr>
        <w:t xml:space="preserve"> used Django framework as templating language</w:t>
      </w:r>
      <w:r w:rsidRPr="00725787">
        <w:rPr>
          <w:rFonts w:ascii="Cambria" w:hAnsi="Cambria"/>
          <w:sz w:val="24"/>
          <w:szCs w:val="24"/>
          <w:lang w:val="en-US"/>
        </w:rPr>
        <w:t xml:space="preserve"> and to store</w:t>
      </w:r>
      <w:r w:rsidR="00234AEA" w:rsidRPr="00725787">
        <w:rPr>
          <w:rFonts w:ascii="Cambria" w:hAnsi="Cambria"/>
          <w:sz w:val="24"/>
          <w:szCs w:val="24"/>
          <w:lang w:val="en-US"/>
        </w:rPr>
        <w:t xml:space="preserve"> website data, I ha</w:t>
      </w:r>
      <w:r w:rsidRPr="00725787">
        <w:rPr>
          <w:rFonts w:ascii="Cambria" w:hAnsi="Cambria"/>
          <w:sz w:val="24"/>
          <w:szCs w:val="24"/>
          <w:lang w:val="en-US"/>
        </w:rPr>
        <w:t>ve</w:t>
      </w:r>
      <w:r w:rsidR="00234AEA" w:rsidRPr="00725787">
        <w:rPr>
          <w:rFonts w:ascii="Cambria" w:hAnsi="Cambria"/>
          <w:sz w:val="24"/>
          <w:szCs w:val="24"/>
          <w:lang w:val="en-US"/>
        </w:rPr>
        <w:t xml:space="preserve"> used MySQL as database.</w:t>
      </w:r>
    </w:p>
    <w:p w14:paraId="506115C6" w14:textId="6BAA6A7C" w:rsidR="00234AEA" w:rsidRPr="00725787" w:rsidRDefault="00234AEA" w:rsidP="00BE1F33">
      <w:pPr>
        <w:spacing w:line="360" w:lineRule="auto"/>
        <w:rPr>
          <w:rFonts w:ascii="Cambria" w:hAnsi="Cambria"/>
          <w:sz w:val="24"/>
          <w:szCs w:val="24"/>
          <w:lang w:val="en-US"/>
        </w:rPr>
      </w:pPr>
      <w:r w:rsidRPr="00725787">
        <w:rPr>
          <w:rFonts w:ascii="Cambria" w:hAnsi="Cambria"/>
          <w:sz w:val="24"/>
          <w:szCs w:val="24"/>
          <w:lang w:val="en-US"/>
        </w:rPr>
        <w:t>The website has two parts, frontend and backend. We need to login to access the backend of the website. From backend</w:t>
      </w:r>
      <w:r w:rsidR="002A0BF0" w:rsidRPr="00725787">
        <w:rPr>
          <w:rFonts w:ascii="Cambria" w:hAnsi="Cambria"/>
          <w:sz w:val="24"/>
          <w:szCs w:val="24"/>
          <w:lang w:val="en-US"/>
        </w:rPr>
        <w:t>,</w:t>
      </w:r>
      <w:r w:rsidRPr="00725787">
        <w:rPr>
          <w:rFonts w:ascii="Cambria" w:hAnsi="Cambria"/>
          <w:sz w:val="24"/>
          <w:szCs w:val="24"/>
          <w:lang w:val="en-US"/>
        </w:rPr>
        <w:t xml:space="preserve"> </w:t>
      </w:r>
      <w:r w:rsidR="00725787" w:rsidRPr="00725787">
        <w:rPr>
          <w:rFonts w:ascii="Cambria" w:hAnsi="Cambria"/>
          <w:sz w:val="24"/>
          <w:szCs w:val="24"/>
          <w:lang w:val="en-US"/>
        </w:rPr>
        <w:t>crud operation is performed in data.</w:t>
      </w:r>
    </w:p>
    <w:p w14:paraId="458EFA1B" w14:textId="03C40EDC" w:rsidR="00B856F8" w:rsidRPr="00725787" w:rsidRDefault="00234AEA" w:rsidP="00BE1F33">
      <w:pPr>
        <w:spacing w:line="360" w:lineRule="auto"/>
        <w:rPr>
          <w:rFonts w:ascii="Cambria" w:hAnsi="Cambria"/>
          <w:sz w:val="24"/>
          <w:szCs w:val="24"/>
          <w:lang w:val="en-US"/>
        </w:rPr>
      </w:pPr>
      <w:r w:rsidRPr="00725787">
        <w:rPr>
          <w:rFonts w:ascii="Cambria" w:hAnsi="Cambria"/>
          <w:sz w:val="24"/>
          <w:szCs w:val="24"/>
          <w:lang w:val="en-US"/>
        </w:rPr>
        <w:t>Talking about the features,</w:t>
      </w:r>
      <w:r w:rsidR="00B856F8" w:rsidRPr="00725787">
        <w:rPr>
          <w:rFonts w:ascii="Cambria" w:hAnsi="Cambria"/>
          <w:sz w:val="24"/>
          <w:szCs w:val="24"/>
          <w:lang w:val="en-US"/>
        </w:rPr>
        <w:t xml:space="preserve"> </w:t>
      </w:r>
      <w:r w:rsidRPr="00725787">
        <w:rPr>
          <w:rFonts w:ascii="Cambria" w:hAnsi="Cambria"/>
          <w:sz w:val="24"/>
          <w:szCs w:val="24"/>
          <w:lang w:val="en-US"/>
        </w:rPr>
        <w:t xml:space="preserve">the website has options </w:t>
      </w:r>
      <w:r w:rsidR="00B856F8" w:rsidRPr="00725787">
        <w:rPr>
          <w:rFonts w:ascii="Cambria" w:hAnsi="Cambria"/>
          <w:sz w:val="24"/>
          <w:szCs w:val="24"/>
          <w:lang w:val="en-US"/>
        </w:rPr>
        <w:t>to add</w:t>
      </w:r>
      <w:r w:rsidRPr="00725787">
        <w:rPr>
          <w:rFonts w:ascii="Cambria" w:hAnsi="Cambria"/>
          <w:sz w:val="24"/>
          <w:szCs w:val="24"/>
          <w:lang w:val="en-US"/>
        </w:rPr>
        <w:t xml:space="preserve"> new products, update existing one and </w:t>
      </w:r>
      <w:r w:rsidR="00B856F8" w:rsidRPr="00725787">
        <w:rPr>
          <w:rFonts w:ascii="Cambria" w:hAnsi="Cambria"/>
          <w:sz w:val="24"/>
          <w:szCs w:val="24"/>
          <w:lang w:val="en-US"/>
        </w:rPr>
        <w:t>d</w:t>
      </w:r>
      <w:r w:rsidRPr="00725787">
        <w:rPr>
          <w:rFonts w:ascii="Cambria" w:hAnsi="Cambria"/>
          <w:sz w:val="24"/>
          <w:szCs w:val="24"/>
          <w:lang w:val="en-US"/>
        </w:rPr>
        <w:t xml:space="preserve">elete old one or one we don’t need. </w:t>
      </w:r>
      <w:r w:rsidR="00B856F8" w:rsidRPr="00725787">
        <w:rPr>
          <w:rFonts w:ascii="Cambria" w:hAnsi="Cambria"/>
          <w:sz w:val="24"/>
          <w:szCs w:val="24"/>
          <w:lang w:val="en-US"/>
        </w:rPr>
        <w:t>Only authorized person can perform above operations. So, we can register as user to access the backend. There are two option for registering as a user either admin user or normal user. Normal user is not allowed to perform delete operation of the website data.</w:t>
      </w:r>
    </w:p>
    <w:p w14:paraId="7DF43EE7" w14:textId="137AD27C" w:rsidR="00471D85" w:rsidRPr="00725787" w:rsidRDefault="00B856F8" w:rsidP="00BE1F33">
      <w:pPr>
        <w:spacing w:line="360" w:lineRule="auto"/>
        <w:rPr>
          <w:rFonts w:ascii="Cambria" w:hAnsi="Cambria"/>
          <w:sz w:val="24"/>
          <w:szCs w:val="24"/>
          <w:lang w:val="en-US"/>
        </w:rPr>
      </w:pPr>
      <w:r w:rsidRPr="00725787">
        <w:rPr>
          <w:rFonts w:ascii="Cambria" w:hAnsi="Cambria"/>
          <w:sz w:val="24"/>
          <w:szCs w:val="24"/>
          <w:lang w:val="en-US"/>
        </w:rPr>
        <w:t xml:space="preserve">New customers can be manually created by users or the visitors can themselves create their account. This helps us </w:t>
      </w:r>
      <w:r w:rsidR="00725787">
        <w:rPr>
          <w:rFonts w:ascii="Cambria" w:hAnsi="Cambria"/>
          <w:sz w:val="24"/>
          <w:szCs w:val="24"/>
          <w:lang w:val="en-US"/>
        </w:rPr>
        <w:t>to store customer information</w:t>
      </w:r>
      <w:r w:rsidRPr="00725787">
        <w:rPr>
          <w:rFonts w:ascii="Cambria" w:hAnsi="Cambria"/>
          <w:sz w:val="24"/>
          <w:szCs w:val="24"/>
          <w:lang w:val="en-US"/>
        </w:rPr>
        <w:t xml:space="preserve">. Customer can update and delete their account. Admin can also update and delete customers account. Moreover, products created are displayed on the frontend. Visitors can look over the products and write their review about the products. Such reviews are displayed at the homepage which </w:t>
      </w:r>
      <w:r w:rsidR="00725787">
        <w:rPr>
          <w:rFonts w:ascii="Cambria" w:hAnsi="Cambria"/>
          <w:sz w:val="24"/>
          <w:szCs w:val="24"/>
          <w:lang w:val="en-US"/>
        </w:rPr>
        <w:t>transform into</w:t>
      </w:r>
      <w:r w:rsidR="00471D85" w:rsidRPr="00725787">
        <w:rPr>
          <w:rFonts w:ascii="Cambria" w:hAnsi="Cambria"/>
          <w:sz w:val="24"/>
          <w:szCs w:val="24"/>
          <w:lang w:val="en-US"/>
        </w:rPr>
        <w:t xml:space="preserve"> trust on our products. Contents on the homepage like header, button text, banner images can be customized from the backend. These are </w:t>
      </w:r>
      <w:r w:rsidR="00725787">
        <w:rPr>
          <w:rFonts w:ascii="Cambria" w:hAnsi="Cambria"/>
          <w:sz w:val="24"/>
          <w:szCs w:val="24"/>
          <w:lang w:val="en-US"/>
        </w:rPr>
        <w:t xml:space="preserve">some </w:t>
      </w:r>
      <w:r w:rsidR="00471D85" w:rsidRPr="00725787">
        <w:rPr>
          <w:rFonts w:ascii="Cambria" w:hAnsi="Cambria"/>
          <w:sz w:val="24"/>
          <w:szCs w:val="24"/>
          <w:lang w:val="en-US"/>
        </w:rPr>
        <w:t>features</w:t>
      </w:r>
      <w:r w:rsidR="00725787">
        <w:rPr>
          <w:rFonts w:ascii="Cambria" w:hAnsi="Cambria"/>
          <w:sz w:val="24"/>
          <w:szCs w:val="24"/>
          <w:lang w:val="en-US"/>
        </w:rPr>
        <w:t xml:space="preserve"> of website.</w:t>
      </w:r>
    </w:p>
    <w:p w14:paraId="51AE5A62" w14:textId="24AD8C05" w:rsidR="00234AEA" w:rsidRPr="00725787" w:rsidRDefault="00D24E9C" w:rsidP="00BE1F33">
      <w:pPr>
        <w:spacing w:line="360" w:lineRule="auto"/>
        <w:rPr>
          <w:rFonts w:ascii="Cambria" w:hAnsi="Cambria"/>
          <w:sz w:val="24"/>
          <w:szCs w:val="24"/>
          <w:lang w:val="en-US"/>
        </w:rPr>
      </w:pPr>
      <w:r>
        <w:rPr>
          <w:rFonts w:ascii="Cambria" w:hAnsi="Cambria"/>
          <w:sz w:val="24"/>
          <w:szCs w:val="24"/>
          <w:lang w:val="en-US"/>
        </w:rPr>
        <w:t>The</w:t>
      </w:r>
      <w:r w:rsidR="00471D85" w:rsidRPr="00725787">
        <w:rPr>
          <w:rFonts w:ascii="Cambria" w:hAnsi="Cambria"/>
          <w:sz w:val="24"/>
          <w:szCs w:val="24"/>
          <w:lang w:val="en-US"/>
        </w:rPr>
        <w:t xml:space="preserve"> website</w:t>
      </w:r>
      <w:r>
        <w:rPr>
          <w:rFonts w:ascii="Cambria" w:hAnsi="Cambria"/>
          <w:sz w:val="24"/>
          <w:szCs w:val="24"/>
          <w:lang w:val="en-US"/>
        </w:rPr>
        <w:t xml:space="preserve"> aims</w:t>
      </w:r>
      <w:r w:rsidR="00471D85" w:rsidRPr="00725787">
        <w:rPr>
          <w:rFonts w:ascii="Cambria" w:hAnsi="Cambria"/>
          <w:sz w:val="24"/>
          <w:szCs w:val="24"/>
          <w:lang w:val="en-US"/>
        </w:rPr>
        <w:t xml:space="preserve"> to be user friendly and attractive. It should help</w:t>
      </w:r>
      <w:r>
        <w:rPr>
          <w:rFonts w:ascii="Cambria" w:hAnsi="Cambria"/>
          <w:sz w:val="24"/>
          <w:szCs w:val="24"/>
          <w:lang w:val="en-US"/>
        </w:rPr>
        <w:t xml:space="preserve"> backend</w:t>
      </w:r>
      <w:r w:rsidR="00471D85" w:rsidRPr="00725787">
        <w:rPr>
          <w:rFonts w:ascii="Cambria" w:hAnsi="Cambria"/>
          <w:sz w:val="24"/>
          <w:szCs w:val="24"/>
          <w:lang w:val="en-US"/>
        </w:rPr>
        <w:t xml:space="preserve"> user to manipulate website data easily. Navigation through add, update and delete options </w:t>
      </w:r>
      <w:r w:rsidR="00F514F9" w:rsidRPr="00725787">
        <w:rPr>
          <w:rFonts w:ascii="Cambria" w:hAnsi="Cambria"/>
          <w:sz w:val="24"/>
          <w:szCs w:val="24"/>
          <w:lang w:val="en-US"/>
        </w:rPr>
        <w:t>should be</w:t>
      </w:r>
      <w:r w:rsidR="00471D85" w:rsidRPr="00725787">
        <w:rPr>
          <w:rFonts w:ascii="Cambria" w:hAnsi="Cambria"/>
          <w:sz w:val="24"/>
          <w:szCs w:val="24"/>
          <w:lang w:val="en-US"/>
        </w:rPr>
        <w:t xml:space="preserve"> simple so that user </w:t>
      </w:r>
      <w:r w:rsidR="00241256" w:rsidRPr="00725787">
        <w:rPr>
          <w:rFonts w:ascii="Cambria" w:hAnsi="Cambria"/>
          <w:sz w:val="24"/>
          <w:szCs w:val="24"/>
          <w:lang w:val="en-US"/>
        </w:rPr>
        <w:t xml:space="preserve">don’t need to waste </w:t>
      </w:r>
      <w:r w:rsidR="00F514F9" w:rsidRPr="00725787">
        <w:rPr>
          <w:rFonts w:ascii="Cambria" w:hAnsi="Cambria"/>
          <w:sz w:val="24"/>
          <w:szCs w:val="24"/>
          <w:lang w:val="en-US"/>
        </w:rPr>
        <w:t xml:space="preserve">time </w:t>
      </w:r>
      <w:r w:rsidR="00241256" w:rsidRPr="00725787">
        <w:rPr>
          <w:rFonts w:ascii="Cambria" w:hAnsi="Cambria"/>
          <w:sz w:val="24"/>
          <w:szCs w:val="24"/>
          <w:lang w:val="en-US"/>
        </w:rPr>
        <w:t xml:space="preserve">finding out. </w:t>
      </w:r>
      <w:r>
        <w:rPr>
          <w:rFonts w:ascii="Cambria" w:hAnsi="Cambria"/>
          <w:sz w:val="24"/>
          <w:szCs w:val="24"/>
          <w:lang w:val="en-US"/>
        </w:rPr>
        <w:t>The website should be able</w:t>
      </w:r>
      <w:r w:rsidR="00241256" w:rsidRPr="00725787">
        <w:rPr>
          <w:rFonts w:ascii="Cambria" w:hAnsi="Cambria"/>
          <w:sz w:val="24"/>
          <w:szCs w:val="24"/>
          <w:lang w:val="en-US"/>
        </w:rPr>
        <w:t xml:space="preserve"> to grab visitor attention. Customizing </w:t>
      </w:r>
      <w:r w:rsidR="00F514F9" w:rsidRPr="00725787">
        <w:rPr>
          <w:rFonts w:ascii="Cambria" w:hAnsi="Cambria"/>
          <w:sz w:val="24"/>
          <w:szCs w:val="24"/>
          <w:lang w:val="en-US"/>
        </w:rPr>
        <w:t>should</w:t>
      </w:r>
      <w:r w:rsidR="00241256" w:rsidRPr="00725787">
        <w:rPr>
          <w:rFonts w:ascii="Cambria" w:hAnsi="Cambria"/>
          <w:sz w:val="24"/>
          <w:szCs w:val="24"/>
          <w:lang w:val="en-US"/>
        </w:rPr>
        <w:t xml:space="preserve"> </w:t>
      </w:r>
      <w:r w:rsidR="00F514F9" w:rsidRPr="00725787">
        <w:rPr>
          <w:rFonts w:ascii="Cambria" w:hAnsi="Cambria"/>
          <w:sz w:val="24"/>
          <w:szCs w:val="24"/>
          <w:lang w:val="en-US"/>
        </w:rPr>
        <w:t xml:space="preserve">be </w:t>
      </w:r>
      <w:r w:rsidR="00241256" w:rsidRPr="00725787">
        <w:rPr>
          <w:rFonts w:ascii="Cambria" w:hAnsi="Cambria"/>
          <w:sz w:val="24"/>
          <w:szCs w:val="24"/>
          <w:lang w:val="en-US"/>
        </w:rPr>
        <w:t>easier.</w:t>
      </w:r>
      <w:r w:rsidR="00F514F9" w:rsidRPr="00725787">
        <w:rPr>
          <w:rFonts w:ascii="Cambria" w:hAnsi="Cambria"/>
          <w:sz w:val="24"/>
          <w:szCs w:val="24"/>
          <w:lang w:val="en-US"/>
        </w:rPr>
        <w:t xml:space="preserve"> To achieve these objectives, I ha</w:t>
      </w:r>
      <w:r>
        <w:rPr>
          <w:rFonts w:ascii="Cambria" w:hAnsi="Cambria"/>
          <w:sz w:val="24"/>
          <w:szCs w:val="24"/>
          <w:lang w:val="en-US"/>
        </w:rPr>
        <w:t xml:space="preserve">ve </w:t>
      </w:r>
      <w:r w:rsidR="00F514F9" w:rsidRPr="00725787">
        <w:rPr>
          <w:rFonts w:ascii="Cambria" w:hAnsi="Cambria"/>
          <w:sz w:val="24"/>
          <w:szCs w:val="24"/>
          <w:lang w:val="en-US"/>
        </w:rPr>
        <w:t>included the above features in the website. Navigation through website is simple and attractive</w:t>
      </w:r>
    </w:p>
    <w:p w14:paraId="4E7B02BE" w14:textId="4F87F8AD" w:rsidR="001A648B" w:rsidRPr="00725787" w:rsidRDefault="00241256" w:rsidP="00BE1F33">
      <w:pPr>
        <w:spacing w:line="360" w:lineRule="auto"/>
        <w:rPr>
          <w:rFonts w:ascii="Cambria" w:hAnsi="Cambria"/>
          <w:sz w:val="24"/>
          <w:szCs w:val="24"/>
          <w:lang w:val="en-US"/>
        </w:rPr>
      </w:pPr>
      <w:r w:rsidRPr="00725787">
        <w:rPr>
          <w:rFonts w:ascii="Cambria" w:hAnsi="Cambria"/>
          <w:sz w:val="24"/>
          <w:szCs w:val="24"/>
          <w:lang w:val="en-US"/>
        </w:rPr>
        <w:t xml:space="preserve">I </w:t>
      </w:r>
      <w:r w:rsidR="00E56671">
        <w:rPr>
          <w:rFonts w:ascii="Cambria" w:hAnsi="Cambria"/>
          <w:sz w:val="24"/>
          <w:szCs w:val="24"/>
          <w:lang w:val="en-US"/>
        </w:rPr>
        <w:t>had</w:t>
      </w:r>
      <w:r w:rsidRPr="00725787">
        <w:rPr>
          <w:rFonts w:ascii="Cambria" w:hAnsi="Cambria"/>
          <w:sz w:val="24"/>
          <w:szCs w:val="24"/>
          <w:lang w:val="en-US"/>
        </w:rPr>
        <w:t xml:space="preserve"> </w:t>
      </w:r>
      <w:r w:rsidR="00C16ED8" w:rsidRPr="00725787">
        <w:rPr>
          <w:rFonts w:ascii="Cambria" w:hAnsi="Cambria"/>
          <w:sz w:val="24"/>
          <w:szCs w:val="24"/>
          <w:lang w:val="en-US"/>
        </w:rPr>
        <w:t>made a</w:t>
      </w:r>
      <w:r w:rsidR="002A0BF0" w:rsidRPr="00725787">
        <w:rPr>
          <w:rFonts w:ascii="Cambria" w:hAnsi="Cambria"/>
          <w:sz w:val="24"/>
          <w:szCs w:val="24"/>
          <w:lang w:val="en-US"/>
        </w:rPr>
        <w:t xml:space="preserve"> work</w:t>
      </w:r>
      <w:r w:rsidRPr="00725787">
        <w:rPr>
          <w:rFonts w:ascii="Cambria" w:hAnsi="Cambria"/>
          <w:sz w:val="24"/>
          <w:szCs w:val="24"/>
          <w:lang w:val="en-US"/>
        </w:rPr>
        <w:t xml:space="preserve"> </w:t>
      </w:r>
      <w:r w:rsidR="00C16ED8" w:rsidRPr="00725787">
        <w:rPr>
          <w:rFonts w:ascii="Cambria" w:hAnsi="Cambria"/>
          <w:sz w:val="24"/>
          <w:szCs w:val="24"/>
          <w:lang w:val="en-US"/>
        </w:rPr>
        <w:t xml:space="preserve">plan </w:t>
      </w:r>
      <w:r w:rsidRPr="00725787">
        <w:rPr>
          <w:rFonts w:ascii="Cambria" w:hAnsi="Cambria"/>
          <w:sz w:val="24"/>
          <w:szCs w:val="24"/>
          <w:lang w:val="en-US"/>
        </w:rPr>
        <w:t xml:space="preserve">from </w:t>
      </w:r>
      <w:r w:rsidR="00C16ED8" w:rsidRPr="00725787">
        <w:rPr>
          <w:rFonts w:ascii="Cambria" w:hAnsi="Cambria"/>
          <w:sz w:val="24"/>
          <w:szCs w:val="24"/>
          <w:lang w:val="en-US"/>
        </w:rPr>
        <w:t>beginning</w:t>
      </w:r>
      <w:r w:rsidRPr="00725787">
        <w:rPr>
          <w:rFonts w:ascii="Cambria" w:hAnsi="Cambria"/>
          <w:sz w:val="24"/>
          <w:szCs w:val="24"/>
          <w:lang w:val="en-US"/>
        </w:rPr>
        <w:t xml:space="preserve"> to end. </w:t>
      </w:r>
      <w:r w:rsidR="00C16ED8" w:rsidRPr="00725787">
        <w:rPr>
          <w:rFonts w:ascii="Cambria" w:hAnsi="Cambria"/>
          <w:sz w:val="24"/>
          <w:szCs w:val="24"/>
          <w:lang w:val="en-US"/>
        </w:rPr>
        <w:t>Plan initiates with</w:t>
      </w:r>
      <w:r w:rsidRPr="00725787">
        <w:rPr>
          <w:rFonts w:ascii="Cambria" w:hAnsi="Cambria"/>
          <w:sz w:val="24"/>
          <w:szCs w:val="24"/>
          <w:lang w:val="en-US"/>
        </w:rPr>
        <w:t xml:space="preserve"> designing</w:t>
      </w:r>
      <w:r w:rsidR="002A0BF0" w:rsidRPr="00725787">
        <w:rPr>
          <w:rFonts w:ascii="Cambria" w:hAnsi="Cambria"/>
          <w:sz w:val="24"/>
          <w:szCs w:val="24"/>
          <w:lang w:val="en-US"/>
        </w:rPr>
        <w:t xml:space="preserve"> </w:t>
      </w:r>
      <w:r w:rsidRPr="00725787">
        <w:rPr>
          <w:rFonts w:ascii="Cambria" w:hAnsi="Cambria"/>
          <w:sz w:val="24"/>
          <w:szCs w:val="24"/>
          <w:lang w:val="en-US"/>
        </w:rPr>
        <w:t>paper prototype</w:t>
      </w:r>
      <w:r w:rsidR="002A0BF0" w:rsidRPr="00725787">
        <w:rPr>
          <w:rFonts w:ascii="Cambria" w:hAnsi="Cambria"/>
          <w:sz w:val="24"/>
          <w:szCs w:val="24"/>
          <w:lang w:val="en-US"/>
        </w:rPr>
        <w:t xml:space="preserve"> of the website</w:t>
      </w:r>
      <w:r w:rsidR="00C16ED8" w:rsidRPr="00725787">
        <w:rPr>
          <w:rFonts w:ascii="Cambria" w:hAnsi="Cambria"/>
          <w:sz w:val="24"/>
          <w:szCs w:val="24"/>
          <w:lang w:val="en-US"/>
        </w:rPr>
        <w:t xml:space="preserve"> and </w:t>
      </w:r>
      <w:r w:rsidRPr="00725787">
        <w:rPr>
          <w:rFonts w:ascii="Cambria" w:hAnsi="Cambria"/>
          <w:sz w:val="24"/>
          <w:szCs w:val="24"/>
          <w:lang w:val="en-US"/>
        </w:rPr>
        <w:t xml:space="preserve">transforming </w:t>
      </w:r>
      <w:r w:rsidR="00C16ED8" w:rsidRPr="00725787">
        <w:rPr>
          <w:rFonts w:ascii="Cambria" w:hAnsi="Cambria"/>
          <w:sz w:val="24"/>
          <w:szCs w:val="24"/>
          <w:lang w:val="en-US"/>
        </w:rPr>
        <w:t>it</w:t>
      </w:r>
      <w:r w:rsidRPr="00725787">
        <w:rPr>
          <w:rFonts w:ascii="Cambria" w:hAnsi="Cambria"/>
          <w:sz w:val="24"/>
          <w:szCs w:val="24"/>
          <w:lang w:val="en-US"/>
        </w:rPr>
        <w:t xml:space="preserve"> into designing actual project</w:t>
      </w:r>
      <w:r w:rsidR="00C16ED8" w:rsidRPr="00725787">
        <w:rPr>
          <w:rFonts w:ascii="Cambria" w:hAnsi="Cambria"/>
          <w:sz w:val="24"/>
          <w:szCs w:val="24"/>
          <w:lang w:val="en-US"/>
        </w:rPr>
        <w:t>. While</w:t>
      </w:r>
      <w:r w:rsidRPr="00725787">
        <w:rPr>
          <w:rFonts w:ascii="Cambria" w:hAnsi="Cambria"/>
          <w:sz w:val="24"/>
          <w:szCs w:val="24"/>
          <w:lang w:val="en-US"/>
        </w:rPr>
        <w:t xml:space="preserve"> coding </w:t>
      </w:r>
      <w:r w:rsidR="00C16ED8" w:rsidRPr="00725787">
        <w:rPr>
          <w:rFonts w:ascii="Cambria" w:hAnsi="Cambria"/>
          <w:sz w:val="24"/>
          <w:szCs w:val="24"/>
          <w:lang w:val="en-US"/>
        </w:rPr>
        <w:t xml:space="preserve">paperwork into actual work </w:t>
      </w:r>
      <w:r w:rsidRPr="00725787">
        <w:rPr>
          <w:rFonts w:ascii="Cambria" w:hAnsi="Cambria"/>
          <w:sz w:val="24"/>
          <w:szCs w:val="24"/>
          <w:lang w:val="en-US"/>
        </w:rPr>
        <w:t>many errors were discovered</w:t>
      </w:r>
      <w:r w:rsidR="00C16ED8" w:rsidRPr="00725787">
        <w:rPr>
          <w:rFonts w:ascii="Cambria" w:hAnsi="Cambria"/>
          <w:sz w:val="24"/>
          <w:szCs w:val="24"/>
          <w:lang w:val="en-US"/>
        </w:rPr>
        <w:t>. S</w:t>
      </w:r>
      <w:r w:rsidR="002A0BF0" w:rsidRPr="00725787">
        <w:rPr>
          <w:rFonts w:ascii="Cambria" w:hAnsi="Cambria"/>
          <w:sz w:val="24"/>
          <w:szCs w:val="24"/>
          <w:lang w:val="en-US"/>
        </w:rPr>
        <w:t>olving those errors</w:t>
      </w:r>
      <w:r w:rsidR="00C16ED8" w:rsidRPr="00725787">
        <w:rPr>
          <w:rFonts w:ascii="Cambria" w:hAnsi="Cambria"/>
          <w:sz w:val="24"/>
          <w:szCs w:val="24"/>
          <w:lang w:val="en-US"/>
        </w:rPr>
        <w:t xml:space="preserve"> were fun </w:t>
      </w:r>
      <w:r w:rsidR="00725787" w:rsidRPr="00725787">
        <w:rPr>
          <w:rFonts w:ascii="Cambria" w:hAnsi="Cambria"/>
          <w:sz w:val="24"/>
          <w:szCs w:val="24"/>
          <w:lang w:val="en-US"/>
        </w:rPr>
        <w:lastRenderedPageBreak/>
        <w:t>and I</w:t>
      </w:r>
      <w:r w:rsidR="002A0BF0" w:rsidRPr="00725787">
        <w:rPr>
          <w:rFonts w:ascii="Cambria" w:hAnsi="Cambria"/>
          <w:sz w:val="24"/>
          <w:szCs w:val="24"/>
          <w:lang w:val="en-US"/>
        </w:rPr>
        <w:t xml:space="preserve"> ha</w:t>
      </w:r>
      <w:r w:rsidR="00C16ED8" w:rsidRPr="00725787">
        <w:rPr>
          <w:rFonts w:ascii="Cambria" w:hAnsi="Cambria"/>
          <w:sz w:val="24"/>
          <w:szCs w:val="24"/>
          <w:lang w:val="en-US"/>
        </w:rPr>
        <w:t>ve</w:t>
      </w:r>
      <w:r w:rsidR="002A0BF0" w:rsidRPr="00725787">
        <w:rPr>
          <w:rFonts w:ascii="Cambria" w:hAnsi="Cambria"/>
          <w:sz w:val="24"/>
          <w:szCs w:val="24"/>
          <w:lang w:val="en-US"/>
        </w:rPr>
        <w:t xml:space="preserve"> learned new</w:t>
      </w:r>
      <w:r w:rsidR="00E56671">
        <w:rPr>
          <w:rFonts w:ascii="Cambria" w:hAnsi="Cambria"/>
          <w:sz w:val="24"/>
          <w:szCs w:val="24"/>
          <w:lang w:val="en-US"/>
        </w:rPr>
        <w:t xml:space="preserve"> skills</w:t>
      </w:r>
      <w:r w:rsidR="002A0BF0" w:rsidRPr="00725787">
        <w:rPr>
          <w:rFonts w:ascii="Cambria" w:hAnsi="Cambria"/>
          <w:sz w:val="24"/>
          <w:szCs w:val="24"/>
          <w:lang w:val="en-US"/>
        </w:rPr>
        <w:t xml:space="preserve">. From this project I </w:t>
      </w:r>
      <w:r w:rsidR="00E56671">
        <w:rPr>
          <w:rFonts w:ascii="Cambria" w:hAnsi="Cambria"/>
          <w:sz w:val="24"/>
          <w:szCs w:val="24"/>
          <w:lang w:val="en-US"/>
        </w:rPr>
        <w:t>have</w:t>
      </w:r>
      <w:r w:rsidR="002A0BF0" w:rsidRPr="00725787">
        <w:rPr>
          <w:rFonts w:ascii="Cambria" w:hAnsi="Cambria"/>
          <w:sz w:val="24"/>
          <w:szCs w:val="24"/>
          <w:lang w:val="en-US"/>
        </w:rPr>
        <w:t xml:space="preserve"> learned data retrieval and manipulation operations</w:t>
      </w:r>
      <w:r w:rsidR="006E229B">
        <w:rPr>
          <w:rFonts w:ascii="Cambria" w:hAnsi="Cambria"/>
          <w:sz w:val="24"/>
          <w:szCs w:val="24"/>
          <w:lang w:val="en-US"/>
        </w:rPr>
        <w:t xml:space="preserve"> process in websites</w:t>
      </w:r>
      <w:r w:rsidR="002A0BF0" w:rsidRPr="00725787">
        <w:rPr>
          <w:rFonts w:ascii="Cambria" w:hAnsi="Cambria"/>
          <w:sz w:val="24"/>
          <w:szCs w:val="24"/>
          <w:lang w:val="en-US"/>
        </w:rPr>
        <w:t>.</w:t>
      </w:r>
    </w:p>
    <w:p w14:paraId="0B428B3E" w14:textId="77777777" w:rsidR="001A648B" w:rsidRPr="00725787" w:rsidRDefault="001A648B" w:rsidP="00BE1F33">
      <w:pPr>
        <w:spacing w:line="360" w:lineRule="auto"/>
        <w:rPr>
          <w:rFonts w:ascii="Cambria" w:hAnsi="Cambria"/>
          <w:sz w:val="24"/>
          <w:szCs w:val="24"/>
          <w:lang w:val="en-US"/>
        </w:rPr>
      </w:pPr>
    </w:p>
    <w:p w14:paraId="27E3722C" w14:textId="77777777" w:rsidR="001A648B" w:rsidRPr="00E56671" w:rsidRDefault="001A648B" w:rsidP="00BE1F33">
      <w:pPr>
        <w:pStyle w:val="Heading1"/>
        <w:spacing w:line="360" w:lineRule="auto"/>
        <w:rPr>
          <w:rFonts w:ascii="Cambria" w:hAnsi="Cambria"/>
          <w:lang w:val="en-US"/>
        </w:rPr>
      </w:pPr>
      <w:bookmarkStart w:id="3" w:name="_Toc32750874"/>
      <w:bookmarkEnd w:id="2"/>
      <w:r w:rsidRPr="00E56671">
        <w:rPr>
          <w:rFonts w:ascii="Cambria" w:hAnsi="Cambria"/>
          <w:lang w:val="en-US"/>
        </w:rPr>
        <w:t>Frontend</w:t>
      </w:r>
      <w:bookmarkEnd w:id="3"/>
    </w:p>
    <w:p w14:paraId="6657E70A" w14:textId="49C57407" w:rsidR="006D71CD" w:rsidRPr="00725787" w:rsidRDefault="001A648B" w:rsidP="00BE1F33">
      <w:pPr>
        <w:spacing w:line="360" w:lineRule="auto"/>
        <w:rPr>
          <w:rFonts w:ascii="Cambria" w:hAnsi="Cambria"/>
          <w:sz w:val="24"/>
          <w:szCs w:val="24"/>
          <w:lang w:val="en-US"/>
        </w:rPr>
      </w:pPr>
      <w:r w:rsidRPr="00725787">
        <w:rPr>
          <w:rFonts w:ascii="Cambria" w:hAnsi="Cambria"/>
          <w:sz w:val="24"/>
          <w:szCs w:val="24"/>
          <w:lang w:val="en-US"/>
        </w:rPr>
        <w:t>Frontend is the part of website that is designed for the visitors and the customers.</w:t>
      </w:r>
      <w:r w:rsidR="00BB2354" w:rsidRPr="00725787">
        <w:rPr>
          <w:rFonts w:ascii="Cambria" w:hAnsi="Cambria"/>
          <w:sz w:val="24"/>
          <w:szCs w:val="24"/>
          <w:lang w:val="en-US"/>
        </w:rPr>
        <w:t xml:space="preserve"> Products and its detailed information are displayed in this part of website for the visitors. I have used HTML, CSS, Bootstrap, jQuery, JavaScript, Grid in designing and developing the website.</w:t>
      </w:r>
      <w:r w:rsidR="006D71CD" w:rsidRPr="00725787">
        <w:rPr>
          <w:rFonts w:ascii="Cambria" w:hAnsi="Cambria"/>
          <w:sz w:val="24"/>
          <w:szCs w:val="24"/>
          <w:lang w:val="en-US"/>
        </w:rPr>
        <w:t xml:space="preserve"> </w:t>
      </w:r>
      <w:hyperlink w:anchor="Frontend" w:history="1">
        <w:r w:rsidR="000F3055" w:rsidRPr="009177C2">
          <w:rPr>
            <w:rStyle w:val="Hyperlink"/>
            <w:rFonts w:ascii="Cambria" w:hAnsi="Cambria" w:cs="Arial"/>
            <w:sz w:val="24"/>
            <w:szCs w:val="24"/>
            <w:shd w:val="clear" w:color="auto" w:fill="FFFFFF"/>
          </w:rPr>
          <w:t>(W3schools.com, 2020)</w:t>
        </w:r>
      </w:hyperlink>
    </w:p>
    <w:p w14:paraId="6CA02E71" w14:textId="00587074" w:rsidR="00241256" w:rsidRPr="00BE1F33" w:rsidRDefault="006D71CD" w:rsidP="00BE1F33">
      <w:pPr>
        <w:spacing w:line="360" w:lineRule="auto"/>
        <w:rPr>
          <w:rFonts w:ascii="Cambria" w:hAnsi="Cambria"/>
          <w:sz w:val="28"/>
          <w:szCs w:val="28"/>
          <w:lang w:val="en-US"/>
        </w:rPr>
      </w:pPr>
      <w:r w:rsidRPr="00725787">
        <w:rPr>
          <w:rFonts w:ascii="Cambria" w:hAnsi="Cambria"/>
          <w:sz w:val="24"/>
          <w:szCs w:val="24"/>
          <w:lang w:val="en-US"/>
        </w:rPr>
        <w:t>HTML and CSS are the basic element in the process of building website. Hyper Text Markup language, HTML helps in defining structure and meaning of web content. I ha</w:t>
      </w:r>
      <w:r w:rsidR="00E56671">
        <w:rPr>
          <w:rFonts w:ascii="Cambria" w:hAnsi="Cambria"/>
          <w:sz w:val="24"/>
          <w:szCs w:val="24"/>
          <w:lang w:val="en-US"/>
        </w:rPr>
        <w:t>ve</w:t>
      </w:r>
      <w:r w:rsidRPr="00725787">
        <w:rPr>
          <w:rFonts w:ascii="Cambria" w:hAnsi="Cambria"/>
          <w:sz w:val="24"/>
          <w:szCs w:val="24"/>
          <w:lang w:val="en-US"/>
        </w:rPr>
        <w:t xml:space="preserve"> used HTML5 in the structuring of website. CSS is a stylesheet language that helps in defining the presentation and layout of the website. I </w:t>
      </w:r>
      <w:r w:rsidR="00E56671">
        <w:rPr>
          <w:rFonts w:ascii="Cambria" w:hAnsi="Cambria"/>
          <w:sz w:val="24"/>
          <w:szCs w:val="24"/>
          <w:lang w:val="en-US"/>
        </w:rPr>
        <w:t>have</w:t>
      </w:r>
      <w:r w:rsidRPr="00725787">
        <w:rPr>
          <w:rFonts w:ascii="Cambria" w:hAnsi="Cambria"/>
          <w:sz w:val="24"/>
          <w:szCs w:val="24"/>
          <w:lang w:val="en-US"/>
        </w:rPr>
        <w:t xml:space="preserve"> applied CSS3 in the website. </w:t>
      </w:r>
      <w:hyperlink w:anchor="HTML" w:history="1">
        <w:r w:rsidR="000F3055" w:rsidRPr="00BE1F33">
          <w:rPr>
            <w:rStyle w:val="Hyperlink"/>
            <w:rFonts w:ascii="Cambria" w:hAnsi="Cambria" w:cs="Arial"/>
            <w:sz w:val="24"/>
            <w:szCs w:val="24"/>
            <w:shd w:val="clear" w:color="auto" w:fill="FFFFFF"/>
          </w:rPr>
          <w:t>(W3schools.com, 2020)</w:t>
        </w:r>
      </w:hyperlink>
    </w:p>
    <w:p w14:paraId="28DF04D7" w14:textId="5EF7484B" w:rsidR="00530509" w:rsidRDefault="00B4345A" w:rsidP="00BE1F33">
      <w:pPr>
        <w:spacing w:line="360" w:lineRule="auto"/>
        <w:rPr>
          <w:rStyle w:val="Hyperlink"/>
          <w:rFonts w:ascii="Cambria" w:hAnsi="Cambria" w:cs="Arial"/>
          <w:sz w:val="24"/>
          <w:szCs w:val="24"/>
          <w:shd w:val="clear" w:color="auto" w:fill="FFFFFF"/>
        </w:rPr>
      </w:pPr>
      <w:r w:rsidRPr="00725787">
        <w:rPr>
          <w:rFonts w:ascii="Cambria" w:hAnsi="Cambria"/>
          <w:sz w:val="24"/>
          <w:szCs w:val="24"/>
          <w:lang w:val="en-US"/>
        </w:rPr>
        <w:t xml:space="preserve">I </w:t>
      </w:r>
      <w:r w:rsidR="00E56671">
        <w:rPr>
          <w:rFonts w:ascii="Cambria" w:hAnsi="Cambria"/>
          <w:sz w:val="24"/>
          <w:szCs w:val="24"/>
          <w:lang w:val="en-US"/>
        </w:rPr>
        <w:t>have</w:t>
      </w:r>
      <w:r w:rsidRPr="00725787">
        <w:rPr>
          <w:rFonts w:ascii="Cambria" w:hAnsi="Cambria"/>
          <w:sz w:val="24"/>
          <w:szCs w:val="24"/>
          <w:lang w:val="en-US"/>
        </w:rPr>
        <w:t xml:space="preserve"> used JavaScript </w:t>
      </w:r>
      <w:r w:rsidR="00530509" w:rsidRPr="00725787">
        <w:rPr>
          <w:rFonts w:ascii="Cambria" w:hAnsi="Cambria"/>
          <w:sz w:val="24"/>
          <w:szCs w:val="24"/>
          <w:lang w:val="en-US"/>
        </w:rPr>
        <w:t xml:space="preserve">and jQuery (JavaScript library) </w:t>
      </w:r>
      <w:r w:rsidRPr="00725787">
        <w:rPr>
          <w:rFonts w:ascii="Cambria" w:hAnsi="Cambria"/>
          <w:sz w:val="24"/>
          <w:szCs w:val="24"/>
          <w:lang w:val="en-US"/>
        </w:rPr>
        <w:t>in programming the website behavior and managing the various.</w:t>
      </w:r>
      <w:r w:rsidR="00530509" w:rsidRPr="00725787">
        <w:rPr>
          <w:rFonts w:ascii="Cambria" w:hAnsi="Cambria"/>
          <w:sz w:val="24"/>
          <w:szCs w:val="24"/>
          <w:lang w:val="en-US"/>
        </w:rPr>
        <w:t xml:space="preserve"> jQuery is a feature-rich JavaScript library which is fast and simple.</w:t>
      </w:r>
      <w:r w:rsidRPr="00725787">
        <w:rPr>
          <w:rFonts w:ascii="Cambria" w:hAnsi="Cambria"/>
          <w:sz w:val="24"/>
          <w:szCs w:val="24"/>
          <w:lang w:val="en-US"/>
        </w:rPr>
        <w:t xml:space="preserve"> For event like click event or document ready state of the webpages, I </w:t>
      </w:r>
      <w:r w:rsidR="00E56671">
        <w:rPr>
          <w:rFonts w:ascii="Cambria" w:hAnsi="Cambria"/>
          <w:sz w:val="24"/>
          <w:szCs w:val="24"/>
          <w:lang w:val="en-US"/>
        </w:rPr>
        <w:t>have</w:t>
      </w:r>
      <w:r w:rsidRPr="00725787">
        <w:rPr>
          <w:rFonts w:ascii="Cambria" w:hAnsi="Cambria"/>
          <w:sz w:val="24"/>
          <w:szCs w:val="24"/>
          <w:lang w:val="en-US"/>
        </w:rPr>
        <w:t xml:space="preserve"> used </w:t>
      </w:r>
      <w:r w:rsidR="00530509" w:rsidRPr="00725787">
        <w:rPr>
          <w:rFonts w:ascii="Cambria" w:hAnsi="Cambria"/>
          <w:sz w:val="24"/>
          <w:szCs w:val="24"/>
          <w:lang w:val="en-US"/>
        </w:rPr>
        <w:t>jQuery</w:t>
      </w:r>
      <w:r w:rsidRPr="00725787">
        <w:rPr>
          <w:rFonts w:ascii="Cambria" w:hAnsi="Cambria"/>
          <w:sz w:val="24"/>
          <w:szCs w:val="24"/>
          <w:lang w:val="en-US"/>
        </w:rPr>
        <w:t xml:space="preserve"> in performing certain tasks. JavaScript is a just-in-time </w:t>
      </w:r>
      <w:r w:rsidR="00530509" w:rsidRPr="00725787">
        <w:rPr>
          <w:rFonts w:ascii="Cambria" w:hAnsi="Cambria"/>
          <w:sz w:val="24"/>
          <w:szCs w:val="24"/>
          <w:lang w:val="en-US"/>
        </w:rPr>
        <w:t xml:space="preserve">compiled programming. </w:t>
      </w:r>
      <w:hyperlink w:anchor="JavaScript" w:history="1">
        <w:r w:rsidR="000F3055" w:rsidRPr="00BE1F33">
          <w:rPr>
            <w:rStyle w:val="Hyperlink"/>
            <w:rFonts w:ascii="Cambria" w:hAnsi="Cambria" w:cs="Arial"/>
            <w:sz w:val="24"/>
            <w:szCs w:val="24"/>
            <w:shd w:val="clear" w:color="auto" w:fill="FFFFFF"/>
          </w:rPr>
          <w:t>(W3schools.com, 2020)</w:t>
        </w:r>
      </w:hyperlink>
    </w:p>
    <w:p w14:paraId="17422139" w14:textId="77777777" w:rsidR="00235656" w:rsidRDefault="00D46B26" w:rsidP="00235656">
      <w:pPr>
        <w:keepNext/>
        <w:spacing w:line="360" w:lineRule="auto"/>
      </w:pPr>
      <w:r>
        <w:rPr>
          <w:rFonts w:ascii="Cambria" w:hAnsi="Cambria"/>
          <w:noProof/>
          <w:sz w:val="28"/>
          <w:szCs w:val="28"/>
          <w:lang w:val="en-US"/>
        </w:rPr>
        <w:lastRenderedPageBreak/>
        <w:drawing>
          <wp:inline distT="0" distB="0" distL="0" distR="0" wp14:anchorId="49EBFCA9" wp14:editId="67FC39BF">
            <wp:extent cx="5934075" cy="6048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6048375"/>
                    </a:xfrm>
                    <a:prstGeom prst="rect">
                      <a:avLst/>
                    </a:prstGeom>
                    <a:noFill/>
                    <a:ln>
                      <a:noFill/>
                    </a:ln>
                  </pic:spPr>
                </pic:pic>
              </a:graphicData>
            </a:graphic>
          </wp:inline>
        </w:drawing>
      </w:r>
    </w:p>
    <w:p w14:paraId="5F0139E8" w14:textId="358280B9" w:rsidR="00235656" w:rsidRDefault="00235656" w:rsidP="00235656">
      <w:pPr>
        <w:pStyle w:val="Caption"/>
        <w:jc w:val="center"/>
      </w:pPr>
      <w:r>
        <w:t xml:space="preserve">Figure </w:t>
      </w:r>
      <w:r w:rsidR="00A93671">
        <w:fldChar w:fldCharType="begin"/>
      </w:r>
      <w:r w:rsidR="00A93671">
        <w:instrText xml:space="preserve"> SEQ Figure \* ARABIC </w:instrText>
      </w:r>
      <w:r w:rsidR="00A93671">
        <w:fldChar w:fldCharType="separate"/>
      </w:r>
      <w:r w:rsidR="009712DA">
        <w:rPr>
          <w:noProof/>
        </w:rPr>
        <w:t>1</w:t>
      </w:r>
      <w:r w:rsidR="00A93671">
        <w:rPr>
          <w:noProof/>
        </w:rPr>
        <w:fldChar w:fldCharType="end"/>
      </w:r>
      <w:r>
        <w:t>: Front-end directories tree</w:t>
      </w:r>
    </w:p>
    <w:p w14:paraId="3423FCE0" w14:textId="77777777" w:rsidR="00235656" w:rsidRDefault="00D46B26" w:rsidP="00235656">
      <w:pPr>
        <w:keepNext/>
        <w:spacing w:line="360" w:lineRule="auto"/>
      </w:pPr>
      <w:r>
        <w:rPr>
          <w:rFonts w:ascii="Cambria" w:hAnsi="Cambria"/>
          <w:noProof/>
          <w:sz w:val="28"/>
          <w:szCs w:val="28"/>
          <w:lang w:val="en-US"/>
        </w:rPr>
        <w:lastRenderedPageBreak/>
        <w:drawing>
          <wp:inline distT="0" distB="0" distL="0" distR="0" wp14:anchorId="3B6CE5A3" wp14:editId="15663F6F">
            <wp:extent cx="5934075" cy="5667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5667375"/>
                    </a:xfrm>
                    <a:prstGeom prst="rect">
                      <a:avLst/>
                    </a:prstGeom>
                    <a:noFill/>
                    <a:ln>
                      <a:noFill/>
                    </a:ln>
                  </pic:spPr>
                </pic:pic>
              </a:graphicData>
            </a:graphic>
          </wp:inline>
        </w:drawing>
      </w:r>
    </w:p>
    <w:p w14:paraId="63A8DD10" w14:textId="4D8217F5" w:rsidR="00235656" w:rsidRDefault="00235656" w:rsidP="00235656">
      <w:pPr>
        <w:pStyle w:val="Caption"/>
        <w:jc w:val="center"/>
      </w:pPr>
      <w:r>
        <w:t xml:space="preserve">Figure </w:t>
      </w:r>
      <w:r w:rsidR="00A93671">
        <w:fldChar w:fldCharType="begin"/>
      </w:r>
      <w:r w:rsidR="00A93671">
        <w:instrText xml:space="preserve"> SEQ Figure \* ARABIC </w:instrText>
      </w:r>
      <w:r w:rsidR="00A93671">
        <w:fldChar w:fldCharType="separate"/>
      </w:r>
      <w:r w:rsidR="009712DA">
        <w:rPr>
          <w:noProof/>
        </w:rPr>
        <w:t>2</w:t>
      </w:r>
      <w:r w:rsidR="00A93671">
        <w:rPr>
          <w:noProof/>
        </w:rPr>
        <w:fldChar w:fldCharType="end"/>
      </w:r>
      <w:r>
        <w:t>: Custom Stylesheets</w:t>
      </w:r>
    </w:p>
    <w:p w14:paraId="543674BD" w14:textId="77777777" w:rsidR="00235656" w:rsidRDefault="00D46B26" w:rsidP="00235656">
      <w:pPr>
        <w:keepNext/>
        <w:spacing w:line="360" w:lineRule="auto"/>
      </w:pPr>
      <w:r>
        <w:rPr>
          <w:rFonts w:ascii="Cambria" w:hAnsi="Cambria"/>
          <w:noProof/>
          <w:sz w:val="28"/>
          <w:szCs w:val="28"/>
          <w:lang w:val="en-US"/>
        </w:rPr>
        <w:lastRenderedPageBreak/>
        <w:drawing>
          <wp:inline distT="0" distB="0" distL="0" distR="0" wp14:anchorId="31CB92A0" wp14:editId="07AAE05A">
            <wp:extent cx="6009640" cy="782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9640" cy="7820025"/>
                    </a:xfrm>
                    <a:prstGeom prst="rect">
                      <a:avLst/>
                    </a:prstGeom>
                    <a:noFill/>
                    <a:ln>
                      <a:noFill/>
                    </a:ln>
                  </pic:spPr>
                </pic:pic>
              </a:graphicData>
            </a:graphic>
          </wp:inline>
        </w:drawing>
      </w:r>
    </w:p>
    <w:p w14:paraId="4F9D588F" w14:textId="602F429D" w:rsidR="00F64D64" w:rsidRDefault="00235656" w:rsidP="00235656">
      <w:pPr>
        <w:pStyle w:val="Caption"/>
        <w:jc w:val="center"/>
        <w:rPr>
          <w:rFonts w:ascii="Cambria" w:hAnsi="Cambria"/>
          <w:sz w:val="28"/>
          <w:szCs w:val="28"/>
          <w:lang w:val="en-US"/>
        </w:rPr>
      </w:pPr>
      <w:r>
        <w:t xml:space="preserve">Figure </w:t>
      </w:r>
      <w:r w:rsidR="00A93671">
        <w:fldChar w:fldCharType="begin"/>
      </w:r>
      <w:r w:rsidR="00A93671">
        <w:instrText xml:space="preserve"> SEQ Figure \* ARABIC </w:instrText>
      </w:r>
      <w:r w:rsidR="00A93671">
        <w:fldChar w:fldCharType="separate"/>
      </w:r>
      <w:r w:rsidR="009712DA">
        <w:rPr>
          <w:noProof/>
        </w:rPr>
        <w:t>3</w:t>
      </w:r>
      <w:r w:rsidR="00A93671">
        <w:rPr>
          <w:noProof/>
        </w:rPr>
        <w:fldChar w:fldCharType="end"/>
      </w:r>
      <w:r>
        <w:t>: Media queries &amp; JavaScript</w:t>
      </w:r>
    </w:p>
    <w:p w14:paraId="6ACA99CD" w14:textId="77777777" w:rsidR="00235656" w:rsidRDefault="00D46B26" w:rsidP="00235656">
      <w:pPr>
        <w:keepNext/>
        <w:spacing w:line="360" w:lineRule="auto"/>
      </w:pPr>
      <w:r>
        <w:rPr>
          <w:rFonts w:ascii="Cambria" w:hAnsi="Cambria"/>
          <w:noProof/>
          <w:sz w:val="28"/>
          <w:szCs w:val="28"/>
          <w:lang w:val="en-US"/>
        </w:rPr>
        <w:lastRenderedPageBreak/>
        <w:drawing>
          <wp:inline distT="0" distB="0" distL="0" distR="0" wp14:anchorId="411A4922" wp14:editId="725B0CF9">
            <wp:extent cx="5943600" cy="6882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882130"/>
                    </a:xfrm>
                    <a:prstGeom prst="rect">
                      <a:avLst/>
                    </a:prstGeom>
                    <a:noFill/>
                    <a:ln>
                      <a:noFill/>
                    </a:ln>
                  </pic:spPr>
                </pic:pic>
              </a:graphicData>
            </a:graphic>
          </wp:inline>
        </w:drawing>
      </w:r>
    </w:p>
    <w:p w14:paraId="2DA6D0D3" w14:textId="3B261584" w:rsidR="00F64D64" w:rsidRDefault="00235656" w:rsidP="00235656">
      <w:pPr>
        <w:pStyle w:val="Caption"/>
        <w:jc w:val="center"/>
        <w:rPr>
          <w:rFonts w:ascii="Cambria" w:hAnsi="Cambria"/>
          <w:sz w:val="28"/>
          <w:szCs w:val="28"/>
          <w:lang w:val="en-US"/>
        </w:rPr>
      </w:pPr>
      <w:r>
        <w:t xml:space="preserve">Figure </w:t>
      </w:r>
      <w:r w:rsidR="00A93671">
        <w:fldChar w:fldCharType="begin"/>
      </w:r>
      <w:r w:rsidR="00A93671">
        <w:instrText xml:space="preserve"> SEQ Figure \* ARABIC </w:instrText>
      </w:r>
      <w:r w:rsidR="00A93671">
        <w:fldChar w:fldCharType="separate"/>
      </w:r>
      <w:r w:rsidR="009712DA">
        <w:rPr>
          <w:noProof/>
        </w:rPr>
        <w:t>4</w:t>
      </w:r>
      <w:r w:rsidR="00A93671">
        <w:rPr>
          <w:noProof/>
        </w:rPr>
        <w:fldChar w:fldCharType="end"/>
      </w:r>
      <w:r>
        <w:t>: Dashboard access signup and login page</w:t>
      </w:r>
    </w:p>
    <w:p w14:paraId="3BFE9434" w14:textId="77777777" w:rsidR="00235656" w:rsidRDefault="00490D59" w:rsidP="00235656">
      <w:pPr>
        <w:keepNext/>
        <w:spacing w:line="360" w:lineRule="auto"/>
      </w:pPr>
      <w:r>
        <w:rPr>
          <w:rFonts w:ascii="Cambria" w:hAnsi="Cambria"/>
          <w:noProof/>
          <w:sz w:val="28"/>
          <w:szCs w:val="28"/>
          <w:lang w:val="en-US"/>
        </w:rPr>
        <w:lastRenderedPageBreak/>
        <w:drawing>
          <wp:inline distT="0" distB="0" distL="0" distR="0" wp14:anchorId="4C46B934" wp14:editId="48D1B87B">
            <wp:extent cx="5934075" cy="6657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6657975"/>
                    </a:xfrm>
                    <a:prstGeom prst="rect">
                      <a:avLst/>
                    </a:prstGeom>
                    <a:noFill/>
                    <a:ln>
                      <a:noFill/>
                    </a:ln>
                  </pic:spPr>
                </pic:pic>
              </a:graphicData>
            </a:graphic>
          </wp:inline>
        </w:drawing>
      </w:r>
    </w:p>
    <w:p w14:paraId="3E25B6FE" w14:textId="3A740E1A" w:rsidR="00F64D64" w:rsidRDefault="00235656" w:rsidP="00235656">
      <w:pPr>
        <w:pStyle w:val="Caption"/>
        <w:jc w:val="center"/>
        <w:rPr>
          <w:rFonts w:ascii="Cambria" w:hAnsi="Cambria"/>
          <w:sz w:val="28"/>
          <w:szCs w:val="28"/>
          <w:lang w:val="en-US"/>
        </w:rPr>
      </w:pPr>
      <w:r>
        <w:t xml:space="preserve">Figure </w:t>
      </w:r>
      <w:r w:rsidR="00A93671">
        <w:fldChar w:fldCharType="begin"/>
      </w:r>
      <w:r w:rsidR="00A93671">
        <w:instrText xml:space="preserve"> SEQ Figure \* ARABIC </w:instrText>
      </w:r>
      <w:r w:rsidR="00A93671">
        <w:fldChar w:fldCharType="separate"/>
      </w:r>
      <w:r w:rsidR="009712DA">
        <w:rPr>
          <w:noProof/>
        </w:rPr>
        <w:t>5</w:t>
      </w:r>
      <w:r w:rsidR="00A93671">
        <w:rPr>
          <w:noProof/>
        </w:rPr>
        <w:fldChar w:fldCharType="end"/>
      </w:r>
      <w:r>
        <w:t>: Dashboard and index page</w:t>
      </w:r>
    </w:p>
    <w:p w14:paraId="1F0FFD70" w14:textId="77777777" w:rsidR="00235656" w:rsidRDefault="00F64D64" w:rsidP="00235656">
      <w:pPr>
        <w:keepNext/>
        <w:spacing w:line="360" w:lineRule="auto"/>
      </w:pPr>
      <w:r>
        <w:rPr>
          <w:rFonts w:ascii="Cambria" w:hAnsi="Cambria"/>
          <w:noProof/>
          <w:sz w:val="28"/>
          <w:szCs w:val="28"/>
          <w:lang w:val="en-US"/>
        </w:rPr>
        <w:lastRenderedPageBreak/>
        <w:drawing>
          <wp:inline distT="0" distB="0" distL="0" distR="0" wp14:anchorId="67AA938C" wp14:editId="31D9C34C">
            <wp:extent cx="5934075" cy="5972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p>
    <w:p w14:paraId="549C237F" w14:textId="09D57485" w:rsidR="00F64D64" w:rsidRPr="00BE1F33" w:rsidRDefault="00235656" w:rsidP="00235656">
      <w:pPr>
        <w:pStyle w:val="Caption"/>
        <w:jc w:val="center"/>
        <w:rPr>
          <w:rFonts w:ascii="Cambria" w:hAnsi="Cambria"/>
          <w:sz w:val="28"/>
          <w:szCs w:val="28"/>
          <w:lang w:val="en-US"/>
        </w:rPr>
      </w:pPr>
      <w:r>
        <w:t xml:space="preserve">Figure </w:t>
      </w:r>
      <w:r w:rsidR="00A93671">
        <w:fldChar w:fldCharType="begin"/>
      </w:r>
      <w:r w:rsidR="00A93671">
        <w:instrText xml:space="preserve"> SEQ Figure \* ARABIC </w:instrText>
      </w:r>
      <w:r w:rsidR="00A93671">
        <w:fldChar w:fldCharType="separate"/>
      </w:r>
      <w:r w:rsidR="009712DA">
        <w:rPr>
          <w:noProof/>
        </w:rPr>
        <w:t>6</w:t>
      </w:r>
      <w:r w:rsidR="00A93671">
        <w:rPr>
          <w:noProof/>
        </w:rPr>
        <w:fldChar w:fldCharType="end"/>
      </w:r>
      <w:r>
        <w:t>: Customer signup and login page</w:t>
      </w:r>
    </w:p>
    <w:p w14:paraId="24C0323C" w14:textId="3FC362B9" w:rsidR="006D71CD" w:rsidRPr="00BE1F33" w:rsidRDefault="00530509" w:rsidP="00BE1F33">
      <w:pPr>
        <w:spacing w:line="360" w:lineRule="auto"/>
        <w:rPr>
          <w:rFonts w:ascii="Cambria" w:hAnsi="Cambria"/>
          <w:sz w:val="28"/>
          <w:szCs w:val="28"/>
          <w:lang w:val="en-US"/>
        </w:rPr>
      </w:pPr>
      <w:r w:rsidRPr="00725787">
        <w:rPr>
          <w:rFonts w:ascii="Cambria" w:hAnsi="Cambria"/>
          <w:sz w:val="24"/>
          <w:szCs w:val="24"/>
          <w:lang w:val="en-US"/>
        </w:rPr>
        <w:t xml:space="preserve">Talking about the framework, I have used Bootstrap framework and normalize.css a CSS file for designing the website grid and make website responsive. Responsive website is a website that automatically resize, changes layouts on different size </w:t>
      </w:r>
      <w:r w:rsidR="0072659A" w:rsidRPr="00725787">
        <w:rPr>
          <w:rFonts w:ascii="Cambria" w:hAnsi="Cambria"/>
          <w:sz w:val="24"/>
          <w:szCs w:val="24"/>
          <w:lang w:val="en-US"/>
        </w:rPr>
        <w:t>to make a website looks good and easily readable.</w:t>
      </w:r>
      <w:r w:rsidR="000F3055">
        <w:rPr>
          <w:rFonts w:ascii="Cambria" w:hAnsi="Cambria"/>
          <w:sz w:val="24"/>
          <w:szCs w:val="24"/>
          <w:lang w:val="en-US"/>
        </w:rPr>
        <w:t xml:space="preserve"> </w:t>
      </w:r>
      <w:hyperlink w:anchor="Bootstrap" w:history="1">
        <w:r w:rsidR="000F3055" w:rsidRPr="00BE1F33">
          <w:rPr>
            <w:rStyle w:val="Hyperlink"/>
            <w:rFonts w:ascii="Cambria" w:hAnsi="Cambria" w:cs="Arial"/>
            <w:sz w:val="24"/>
            <w:szCs w:val="24"/>
            <w:shd w:val="clear" w:color="auto" w:fill="FFFFFF"/>
          </w:rPr>
          <w:t>(Mark Otto, 2020)</w:t>
        </w:r>
      </w:hyperlink>
    </w:p>
    <w:p w14:paraId="184CAEA1" w14:textId="77777777" w:rsidR="00235656" w:rsidRDefault="0072659A" w:rsidP="00235656">
      <w:pPr>
        <w:keepNext/>
        <w:spacing w:line="360" w:lineRule="auto"/>
      </w:pPr>
      <w:r w:rsidRPr="00725787">
        <w:rPr>
          <w:rFonts w:ascii="Cambria" w:hAnsi="Cambria"/>
          <w:sz w:val="24"/>
          <w:szCs w:val="24"/>
          <w:lang w:val="en-US"/>
        </w:rPr>
        <w:t xml:space="preserve">Before webpages were mostly surfed on the desktops and laptops. Now with the decrease of digital divide and with the introduction of android, people mostly use smartphones to </w:t>
      </w:r>
      <w:r w:rsidRPr="00725787">
        <w:rPr>
          <w:rFonts w:ascii="Cambria" w:hAnsi="Cambria"/>
          <w:sz w:val="24"/>
          <w:szCs w:val="24"/>
          <w:lang w:val="en-US"/>
        </w:rPr>
        <w:lastRenderedPageBreak/>
        <w:t xml:space="preserve">open websites. The website designed for laptop and desktop are made for larger screen view. Such website if opened in a smartphone which has smaller screen can be unreadable </w:t>
      </w:r>
      <w:r w:rsidRPr="00725787">
        <w:rPr>
          <w:rFonts w:ascii="Cambria" w:hAnsi="Cambria"/>
          <w:sz w:val="24"/>
          <w:szCs w:val="24"/>
          <w:lang w:val="en-US"/>
        </w:rPr>
        <w:lastRenderedPageBreak/>
        <w:t>and looks bad. To overcome these issues a website should be made responsive.</w:t>
      </w:r>
      <w:r w:rsidR="00F64D64">
        <w:rPr>
          <w:rFonts w:ascii="Cambria" w:hAnsi="Cambria"/>
          <w:noProof/>
          <w:sz w:val="24"/>
          <w:szCs w:val="24"/>
          <w:lang w:val="en-US"/>
        </w:rPr>
        <w:drawing>
          <wp:inline distT="0" distB="0" distL="0" distR="0" wp14:anchorId="6B44E187" wp14:editId="516B5E47">
            <wp:extent cx="5619750" cy="7362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9750" cy="7362825"/>
                    </a:xfrm>
                    <a:prstGeom prst="rect">
                      <a:avLst/>
                    </a:prstGeom>
                    <a:noFill/>
                    <a:ln>
                      <a:noFill/>
                    </a:ln>
                  </pic:spPr>
                </pic:pic>
              </a:graphicData>
            </a:graphic>
          </wp:inline>
        </w:drawing>
      </w:r>
    </w:p>
    <w:p w14:paraId="74388E23" w14:textId="60E1349A" w:rsidR="0072659A" w:rsidRDefault="00235656" w:rsidP="00235656">
      <w:pPr>
        <w:pStyle w:val="Caption"/>
        <w:jc w:val="center"/>
        <w:rPr>
          <w:rFonts w:ascii="Cambria" w:hAnsi="Cambria"/>
          <w:sz w:val="24"/>
          <w:szCs w:val="24"/>
          <w:lang w:val="en-US"/>
        </w:rPr>
      </w:pPr>
      <w:r>
        <w:t xml:space="preserve">Figure </w:t>
      </w:r>
      <w:r w:rsidR="00A93671">
        <w:fldChar w:fldCharType="begin"/>
      </w:r>
      <w:r w:rsidR="00A93671">
        <w:instrText xml:space="preserve"> SEQ Figure \* ARABIC </w:instrText>
      </w:r>
      <w:r w:rsidR="00A93671">
        <w:fldChar w:fldCharType="separate"/>
      </w:r>
      <w:r w:rsidR="009712DA">
        <w:rPr>
          <w:noProof/>
        </w:rPr>
        <w:t>7</w:t>
      </w:r>
      <w:r w:rsidR="00A93671">
        <w:rPr>
          <w:noProof/>
        </w:rPr>
        <w:fldChar w:fldCharType="end"/>
      </w:r>
      <w:r>
        <w:t>: Responsive design</w:t>
      </w:r>
    </w:p>
    <w:p w14:paraId="031B8C2C" w14:textId="6EF9EA69" w:rsidR="0072659A" w:rsidRPr="000F3055" w:rsidRDefault="0072659A" w:rsidP="00BE1F33">
      <w:pPr>
        <w:pStyle w:val="Heading1"/>
        <w:spacing w:line="360" w:lineRule="auto"/>
        <w:rPr>
          <w:rFonts w:ascii="Cambria" w:hAnsi="Cambria"/>
          <w:lang w:val="en-US"/>
        </w:rPr>
      </w:pPr>
      <w:bookmarkStart w:id="4" w:name="_Toc32750875"/>
      <w:r w:rsidRPr="000F3055">
        <w:rPr>
          <w:rFonts w:ascii="Cambria" w:hAnsi="Cambria"/>
          <w:lang w:val="en-US"/>
        </w:rPr>
        <w:lastRenderedPageBreak/>
        <w:t>Databases</w:t>
      </w:r>
      <w:bookmarkEnd w:id="4"/>
    </w:p>
    <w:p w14:paraId="04A2A759" w14:textId="635361B8" w:rsidR="0072659A" w:rsidRDefault="00423C6D" w:rsidP="00BE1F33">
      <w:pPr>
        <w:spacing w:line="360" w:lineRule="auto"/>
        <w:rPr>
          <w:rFonts w:ascii="Cambria" w:hAnsi="Cambria"/>
          <w:noProof/>
          <w:sz w:val="24"/>
          <w:szCs w:val="24"/>
          <w:lang w:val="en-US"/>
        </w:rPr>
      </w:pPr>
      <w:r w:rsidRPr="00725787">
        <w:rPr>
          <w:rFonts w:ascii="Cambria" w:hAnsi="Cambria"/>
          <w:sz w:val="24"/>
          <w:szCs w:val="24"/>
          <w:lang w:val="en-US"/>
        </w:rPr>
        <w:t>Most of the website nowadays stores data and use such data for providing better service to the customer. Even more, website store their own data,</w:t>
      </w:r>
      <w:r w:rsidR="00ED56BF" w:rsidRPr="00725787">
        <w:rPr>
          <w:rFonts w:ascii="Cambria" w:hAnsi="Cambria"/>
          <w:sz w:val="24"/>
          <w:szCs w:val="24"/>
          <w:lang w:val="en-US"/>
        </w:rPr>
        <w:t xml:space="preserve"> Amazon.com, daraz.com, etc. are some </w:t>
      </w:r>
      <w:r w:rsidRPr="00725787">
        <w:rPr>
          <w:rFonts w:ascii="Cambria" w:hAnsi="Cambria"/>
          <w:sz w:val="24"/>
          <w:szCs w:val="24"/>
          <w:lang w:val="en-US"/>
        </w:rPr>
        <w:t>online stores</w:t>
      </w:r>
      <w:r w:rsidR="00ED56BF" w:rsidRPr="00725787">
        <w:rPr>
          <w:rFonts w:ascii="Cambria" w:hAnsi="Cambria"/>
          <w:sz w:val="24"/>
          <w:szCs w:val="24"/>
          <w:lang w:val="en-US"/>
        </w:rPr>
        <w:t xml:space="preserve"> who store their products and customer data. In my website also I have products, customers, users and website data. To store such data, I have used MySQL open source database. MySQL is a leading database choice for storing website data.</w:t>
      </w:r>
      <w:r w:rsidR="00EB395A" w:rsidRPr="00EB395A">
        <w:rPr>
          <w:rFonts w:ascii="Cambria" w:hAnsi="Cambria"/>
          <w:noProof/>
          <w:sz w:val="24"/>
          <w:szCs w:val="24"/>
          <w:lang w:val="en-US"/>
        </w:rPr>
        <w:t xml:space="preserve"> </w:t>
      </w:r>
    </w:p>
    <w:p w14:paraId="2572B30D" w14:textId="77549A37" w:rsidR="00EB395A" w:rsidRDefault="00EB395A" w:rsidP="00BE1F33">
      <w:pPr>
        <w:spacing w:line="360" w:lineRule="auto"/>
        <w:rPr>
          <w:rFonts w:ascii="Cambria" w:hAnsi="Cambria"/>
          <w:sz w:val="24"/>
          <w:szCs w:val="24"/>
          <w:lang w:val="en-US"/>
        </w:rPr>
      </w:pPr>
    </w:p>
    <w:p w14:paraId="41F57A7B" w14:textId="443AD557" w:rsidR="00EB395A" w:rsidRDefault="00EB395A" w:rsidP="00BE1F33">
      <w:pPr>
        <w:spacing w:line="360" w:lineRule="auto"/>
        <w:rPr>
          <w:rFonts w:ascii="Cambria" w:hAnsi="Cambria"/>
          <w:sz w:val="24"/>
          <w:szCs w:val="24"/>
          <w:lang w:val="en-US"/>
        </w:rPr>
      </w:pPr>
    </w:p>
    <w:p w14:paraId="504245E5" w14:textId="77777777" w:rsidR="00235656" w:rsidRDefault="00EB395A" w:rsidP="00235656">
      <w:pPr>
        <w:keepNext/>
        <w:spacing w:line="360" w:lineRule="auto"/>
      </w:pPr>
      <w:r>
        <w:rPr>
          <w:rFonts w:ascii="Cambria" w:hAnsi="Cambria"/>
          <w:noProof/>
          <w:sz w:val="24"/>
          <w:szCs w:val="24"/>
          <w:lang w:val="en-US"/>
        </w:rPr>
        <w:lastRenderedPageBreak/>
        <w:drawing>
          <wp:inline distT="0" distB="0" distL="0" distR="0" wp14:anchorId="298DE135" wp14:editId="71F408A5">
            <wp:extent cx="5934075" cy="7229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7229475"/>
                    </a:xfrm>
                    <a:prstGeom prst="rect">
                      <a:avLst/>
                    </a:prstGeom>
                    <a:noFill/>
                    <a:ln>
                      <a:noFill/>
                    </a:ln>
                  </pic:spPr>
                </pic:pic>
              </a:graphicData>
            </a:graphic>
          </wp:inline>
        </w:drawing>
      </w:r>
    </w:p>
    <w:p w14:paraId="0B312A0D" w14:textId="5E8C31BE" w:rsidR="00EB395A" w:rsidRPr="00725787" w:rsidRDefault="00235656" w:rsidP="00235656">
      <w:pPr>
        <w:pStyle w:val="Caption"/>
        <w:jc w:val="center"/>
        <w:rPr>
          <w:rFonts w:ascii="Cambria" w:hAnsi="Cambria"/>
          <w:sz w:val="24"/>
          <w:szCs w:val="24"/>
          <w:lang w:val="en-US"/>
        </w:rPr>
      </w:pPr>
      <w:r>
        <w:t xml:space="preserve">Figure </w:t>
      </w:r>
      <w:r w:rsidR="00A93671">
        <w:fldChar w:fldCharType="begin"/>
      </w:r>
      <w:r w:rsidR="00A93671">
        <w:instrText xml:space="preserve"> SEQ Figure \* ARABIC </w:instrText>
      </w:r>
      <w:r w:rsidR="00A93671">
        <w:fldChar w:fldCharType="separate"/>
      </w:r>
      <w:r w:rsidR="009712DA">
        <w:rPr>
          <w:noProof/>
        </w:rPr>
        <w:t>8</w:t>
      </w:r>
      <w:r w:rsidR="00A93671">
        <w:rPr>
          <w:noProof/>
        </w:rPr>
        <w:fldChar w:fldCharType="end"/>
      </w:r>
      <w:r>
        <w:t>: Product Table</w:t>
      </w:r>
    </w:p>
    <w:p w14:paraId="2DB84925" w14:textId="77777777" w:rsidR="00235656" w:rsidRDefault="00EB395A" w:rsidP="00235656">
      <w:pPr>
        <w:keepNext/>
        <w:spacing w:line="360" w:lineRule="auto"/>
      </w:pPr>
      <w:r>
        <w:rPr>
          <w:rFonts w:ascii="Cambria" w:hAnsi="Cambria"/>
          <w:noProof/>
          <w:sz w:val="24"/>
          <w:szCs w:val="24"/>
          <w:lang w:val="en-US"/>
        </w:rPr>
        <w:lastRenderedPageBreak/>
        <w:drawing>
          <wp:inline distT="0" distB="0" distL="0" distR="0" wp14:anchorId="67C0B8E4" wp14:editId="1EA765C4">
            <wp:extent cx="59436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11DAE3D7" w14:textId="2A5B4BEA" w:rsidR="00235656" w:rsidRDefault="00235656" w:rsidP="00235656">
      <w:pPr>
        <w:pStyle w:val="Caption"/>
        <w:jc w:val="center"/>
      </w:pPr>
      <w:r>
        <w:t xml:space="preserve">Figure </w:t>
      </w:r>
      <w:r w:rsidR="00A93671">
        <w:fldChar w:fldCharType="begin"/>
      </w:r>
      <w:r w:rsidR="00A93671">
        <w:instrText xml:space="preserve"> SEQ Figure \* ARABIC </w:instrText>
      </w:r>
      <w:r w:rsidR="00A93671">
        <w:fldChar w:fldCharType="separate"/>
      </w:r>
      <w:r w:rsidR="009712DA">
        <w:rPr>
          <w:noProof/>
        </w:rPr>
        <w:t>9</w:t>
      </w:r>
      <w:r w:rsidR="00A93671">
        <w:rPr>
          <w:noProof/>
        </w:rPr>
        <w:fldChar w:fldCharType="end"/>
      </w:r>
      <w:r>
        <w:t>: Type table</w:t>
      </w:r>
    </w:p>
    <w:p w14:paraId="05D8C644" w14:textId="77777777" w:rsidR="00235656" w:rsidRDefault="00EB395A" w:rsidP="00235656">
      <w:pPr>
        <w:keepNext/>
        <w:spacing w:line="360" w:lineRule="auto"/>
      </w:pPr>
      <w:r>
        <w:rPr>
          <w:rFonts w:ascii="Cambria" w:hAnsi="Cambria"/>
          <w:noProof/>
          <w:sz w:val="24"/>
          <w:szCs w:val="24"/>
          <w:lang w:val="en-US"/>
        </w:rPr>
        <w:drawing>
          <wp:inline distT="0" distB="0" distL="0" distR="0" wp14:anchorId="388F90BE" wp14:editId="409AF322">
            <wp:extent cx="5943600" cy="3819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683AC763" w14:textId="7EF429D9" w:rsidR="00235656" w:rsidRDefault="00235656" w:rsidP="00235656">
      <w:pPr>
        <w:pStyle w:val="Caption"/>
        <w:jc w:val="center"/>
      </w:pPr>
      <w:r>
        <w:t xml:space="preserve">Figure </w:t>
      </w:r>
      <w:r w:rsidR="00A93671">
        <w:fldChar w:fldCharType="begin"/>
      </w:r>
      <w:r w:rsidR="00A93671">
        <w:instrText xml:space="preserve"> SEQ Figure \* ARABIC </w:instrText>
      </w:r>
      <w:r w:rsidR="00A93671">
        <w:fldChar w:fldCharType="separate"/>
      </w:r>
      <w:r w:rsidR="009712DA">
        <w:rPr>
          <w:noProof/>
        </w:rPr>
        <w:t>10</w:t>
      </w:r>
      <w:r w:rsidR="00A93671">
        <w:rPr>
          <w:noProof/>
        </w:rPr>
        <w:fldChar w:fldCharType="end"/>
      </w:r>
      <w:r>
        <w:t>: Vendor table</w:t>
      </w:r>
    </w:p>
    <w:p w14:paraId="2C9F2C2D" w14:textId="77777777" w:rsidR="00235656" w:rsidRDefault="00EB395A" w:rsidP="00235656">
      <w:pPr>
        <w:keepNext/>
        <w:spacing w:line="360" w:lineRule="auto"/>
      </w:pPr>
      <w:r>
        <w:rPr>
          <w:rFonts w:ascii="Cambria" w:hAnsi="Cambria"/>
          <w:noProof/>
          <w:sz w:val="24"/>
          <w:szCs w:val="24"/>
          <w:lang w:val="en-US"/>
        </w:rPr>
        <w:lastRenderedPageBreak/>
        <w:drawing>
          <wp:inline distT="0" distB="0" distL="0" distR="0" wp14:anchorId="0DD52DBF" wp14:editId="2FFAED4E">
            <wp:extent cx="5943600" cy="382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716E7F6E" w14:textId="0ED7A946" w:rsidR="00235656" w:rsidRDefault="00235656" w:rsidP="00235656">
      <w:pPr>
        <w:pStyle w:val="Caption"/>
        <w:jc w:val="center"/>
      </w:pPr>
      <w:r>
        <w:t xml:space="preserve">Figure </w:t>
      </w:r>
      <w:r w:rsidR="00A93671">
        <w:fldChar w:fldCharType="begin"/>
      </w:r>
      <w:r w:rsidR="00A93671">
        <w:instrText xml:space="preserve"> SEQ Figure \* ARABIC </w:instrText>
      </w:r>
      <w:r w:rsidR="00A93671">
        <w:fldChar w:fldCharType="separate"/>
      </w:r>
      <w:r w:rsidR="009712DA">
        <w:rPr>
          <w:noProof/>
        </w:rPr>
        <w:t>11</w:t>
      </w:r>
      <w:r w:rsidR="00A93671">
        <w:rPr>
          <w:noProof/>
        </w:rPr>
        <w:fldChar w:fldCharType="end"/>
      </w:r>
      <w:r>
        <w:t>: User table</w:t>
      </w:r>
    </w:p>
    <w:p w14:paraId="3E368BA4" w14:textId="11C33548" w:rsidR="00235656" w:rsidRDefault="00901F57" w:rsidP="00235656">
      <w:pPr>
        <w:keepNext/>
        <w:spacing w:line="360" w:lineRule="auto"/>
      </w:pPr>
      <w:r>
        <w:rPr>
          <w:noProof/>
        </w:rPr>
        <w:lastRenderedPageBreak/>
        <w:drawing>
          <wp:inline distT="0" distB="0" distL="0" distR="0" wp14:anchorId="4501B5D2" wp14:editId="7A25A8A2">
            <wp:extent cx="5943600" cy="421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del w:id="5" w:author="Sayyed Abrar Akhtar" w:date="2020-02-16T18:09:00Z">
        <w:r w:rsidR="00EB395A" w:rsidDel="00235656">
          <w:rPr>
            <w:rFonts w:ascii="Cambria" w:hAnsi="Cambria"/>
            <w:noProof/>
            <w:sz w:val="24"/>
            <w:szCs w:val="24"/>
            <w:lang w:val="en-US"/>
          </w:rPr>
          <w:drawing>
            <wp:inline distT="0" distB="0" distL="0" distR="0" wp14:anchorId="3005FC03" wp14:editId="6158303B">
              <wp:extent cx="5943600" cy="3924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del>
    </w:p>
    <w:p w14:paraId="4D97FB07" w14:textId="07CB2D85" w:rsidR="00235656" w:rsidRDefault="00235656" w:rsidP="00235656">
      <w:pPr>
        <w:pStyle w:val="Caption"/>
        <w:jc w:val="center"/>
      </w:pPr>
      <w:r>
        <w:t xml:space="preserve">Figure </w:t>
      </w:r>
      <w:r w:rsidR="00A93671">
        <w:fldChar w:fldCharType="begin"/>
      </w:r>
      <w:r w:rsidR="00A93671">
        <w:instrText xml:space="preserve"> SEQ Figure \* ARABIC </w:instrText>
      </w:r>
      <w:r w:rsidR="00A93671">
        <w:fldChar w:fldCharType="separate"/>
      </w:r>
      <w:r w:rsidR="009712DA">
        <w:rPr>
          <w:noProof/>
        </w:rPr>
        <w:t>12</w:t>
      </w:r>
      <w:r w:rsidR="00A93671">
        <w:rPr>
          <w:noProof/>
        </w:rPr>
        <w:fldChar w:fldCharType="end"/>
      </w:r>
      <w:r>
        <w:t>: Customer table</w:t>
      </w:r>
    </w:p>
    <w:p w14:paraId="10046AFC" w14:textId="77777777" w:rsidR="00235656" w:rsidRDefault="00EB395A" w:rsidP="00235656">
      <w:pPr>
        <w:keepNext/>
        <w:spacing w:line="360" w:lineRule="auto"/>
      </w:pPr>
      <w:r>
        <w:rPr>
          <w:rFonts w:ascii="Cambria" w:hAnsi="Cambria"/>
          <w:noProof/>
          <w:sz w:val="24"/>
          <w:szCs w:val="24"/>
          <w:lang w:val="en-US"/>
        </w:rPr>
        <w:lastRenderedPageBreak/>
        <w:drawing>
          <wp:inline distT="0" distB="0" distL="0" distR="0" wp14:anchorId="4A587456" wp14:editId="62C85481">
            <wp:extent cx="5943600"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148903E4" w14:textId="3114ECA5" w:rsidR="00235656" w:rsidRDefault="00235656">
      <w:pPr>
        <w:pStyle w:val="Caption"/>
        <w:jc w:val="center"/>
        <w:pPrChange w:id="6" w:author="Sayyed Abrar Akhtar" w:date="2020-02-16T18:09:00Z">
          <w:pPr>
            <w:pStyle w:val="Caption"/>
          </w:pPr>
        </w:pPrChange>
      </w:pPr>
      <w:r>
        <w:t xml:space="preserve">Figure </w:t>
      </w:r>
      <w:r w:rsidR="00A93671">
        <w:fldChar w:fldCharType="begin"/>
      </w:r>
      <w:r w:rsidR="00A93671">
        <w:instrText xml:space="preserve"> SEQ Figure \* ARABIC </w:instrText>
      </w:r>
      <w:r w:rsidR="00A93671">
        <w:fldChar w:fldCharType="separate"/>
      </w:r>
      <w:r w:rsidR="009712DA">
        <w:rPr>
          <w:noProof/>
        </w:rPr>
        <w:t>13</w:t>
      </w:r>
      <w:r w:rsidR="00A93671">
        <w:rPr>
          <w:noProof/>
        </w:rPr>
        <w:fldChar w:fldCharType="end"/>
      </w:r>
      <w:r>
        <w:t>: Customize table</w:t>
      </w:r>
    </w:p>
    <w:p w14:paraId="6C46FB41" w14:textId="77777777" w:rsidR="005552E7" w:rsidRDefault="00EB395A" w:rsidP="005552E7">
      <w:pPr>
        <w:keepNext/>
        <w:spacing w:line="360" w:lineRule="auto"/>
      </w:pPr>
      <w:r>
        <w:rPr>
          <w:rFonts w:ascii="Cambria" w:hAnsi="Cambria"/>
          <w:noProof/>
          <w:sz w:val="24"/>
          <w:szCs w:val="24"/>
          <w:lang w:val="en-US"/>
        </w:rPr>
        <w:lastRenderedPageBreak/>
        <w:drawing>
          <wp:inline distT="0" distB="0" distL="0" distR="0" wp14:anchorId="251B9876" wp14:editId="35B3664E">
            <wp:extent cx="5943600" cy="4029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7A21CE3E" w14:textId="39FE2FC7" w:rsidR="005552E7" w:rsidRDefault="005552E7" w:rsidP="005552E7">
      <w:pPr>
        <w:pStyle w:val="Caption"/>
        <w:jc w:val="center"/>
      </w:pPr>
      <w:r>
        <w:t xml:space="preserve">Figure </w:t>
      </w:r>
      <w:r w:rsidR="00A93671">
        <w:fldChar w:fldCharType="begin"/>
      </w:r>
      <w:r w:rsidR="00A93671">
        <w:instrText xml:space="preserve"> SEQ Figure \* ARABIC </w:instrText>
      </w:r>
      <w:r w:rsidR="00A93671">
        <w:fldChar w:fldCharType="separate"/>
      </w:r>
      <w:r w:rsidR="009712DA">
        <w:rPr>
          <w:noProof/>
        </w:rPr>
        <w:t>14</w:t>
      </w:r>
      <w:r w:rsidR="00A93671">
        <w:rPr>
          <w:noProof/>
        </w:rPr>
        <w:fldChar w:fldCharType="end"/>
      </w:r>
      <w:r>
        <w:t>: Review table</w:t>
      </w:r>
    </w:p>
    <w:p w14:paraId="026DA830" w14:textId="77777777" w:rsidR="009712DA" w:rsidRPr="009712DA" w:rsidRDefault="009712DA" w:rsidP="009712DA"/>
    <w:p w14:paraId="62B4F886" w14:textId="6989F348" w:rsidR="00ED56BF" w:rsidRPr="00725787" w:rsidRDefault="00ED56BF" w:rsidP="00BE1F33">
      <w:pPr>
        <w:spacing w:line="360" w:lineRule="auto"/>
        <w:rPr>
          <w:rFonts w:ascii="Cambria" w:hAnsi="Cambria"/>
          <w:sz w:val="24"/>
          <w:szCs w:val="24"/>
          <w:lang w:val="en-US"/>
        </w:rPr>
      </w:pPr>
      <w:r w:rsidRPr="00725787">
        <w:rPr>
          <w:rFonts w:ascii="Cambria" w:hAnsi="Cambria"/>
          <w:sz w:val="24"/>
          <w:szCs w:val="24"/>
          <w:lang w:val="en-US"/>
        </w:rPr>
        <w:t>Advantages of MySQL database are:</w:t>
      </w:r>
    </w:p>
    <w:p w14:paraId="416A401F" w14:textId="0E118B26" w:rsidR="00241256" w:rsidRPr="00725787" w:rsidRDefault="00ED56BF" w:rsidP="00BE1F33">
      <w:pPr>
        <w:pStyle w:val="ListParagraph"/>
        <w:numPr>
          <w:ilvl w:val="0"/>
          <w:numId w:val="1"/>
        </w:numPr>
        <w:spacing w:line="360" w:lineRule="auto"/>
        <w:rPr>
          <w:rFonts w:ascii="Cambria" w:hAnsi="Cambria"/>
          <w:sz w:val="24"/>
          <w:szCs w:val="24"/>
          <w:lang w:val="en-US"/>
        </w:rPr>
      </w:pPr>
      <w:r w:rsidRPr="00725787">
        <w:rPr>
          <w:rFonts w:ascii="Cambria" w:hAnsi="Cambria"/>
          <w:sz w:val="24"/>
          <w:szCs w:val="24"/>
          <w:lang w:val="en-US"/>
        </w:rPr>
        <w:t>It is easy to use</w:t>
      </w:r>
    </w:p>
    <w:p w14:paraId="5213F630" w14:textId="5EC630D0" w:rsidR="00ED56BF" w:rsidRPr="00725787" w:rsidRDefault="00ED56BF" w:rsidP="00BE1F33">
      <w:pPr>
        <w:pStyle w:val="ListParagraph"/>
        <w:numPr>
          <w:ilvl w:val="0"/>
          <w:numId w:val="1"/>
        </w:numPr>
        <w:spacing w:line="360" w:lineRule="auto"/>
        <w:rPr>
          <w:rFonts w:ascii="Cambria" w:hAnsi="Cambria"/>
          <w:sz w:val="24"/>
          <w:szCs w:val="24"/>
          <w:lang w:val="en-US"/>
        </w:rPr>
      </w:pPr>
      <w:r w:rsidRPr="00725787">
        <w:rPr>
          <w:rFonts w:ascii="Cambria" w:hAnsi="Cambria"/>
          <w:sz w:val="24"/>
          <w:szCs w:val="24"/>
          <w:lang w:val="en-US"/>
        </w:rPr>
        <w:t>It is an open source database</w:t>
      </w:r>
    </w:p>
    <w:p w14:paraId="744B87FB" w14:textId="28738056" w:rsidR="00ED56BF" w:rsidRPr="00725787" w:rsidRDefault="00ED56BF" w:rsidP="00BE1F33">
      <w:pPr>
        <w:pStyle w:val="ListParagraph"/>
        <w:numPr>
          <w:ilvl w:val="0"/>
          <w:numId w:val="1"/>
        </w:numPr>
        <w:spacing w:line="360" w:lineRule="auto"/>
        <w:rPr>
          <w:rFonts w:ascii="Cambria" w:hAnsi="Cambria"/>
          <w:sz w:val="24"/>
          <w:szCs w:val="24"/>
          <w:lang w:val="en-US"/>
        </w:rPr>
      </w:pPr>
      <w:r w:rsidRPr="00725787">
        <w:rPr>
          <w:rFonts w:ascii="Cambria" w:hAnsi="Cambria"/>
          <w:sz w:val="24"/>
          <w:szCs w:val="24"/>
          <w:lang w:val="en-US"/>
        </w:rPr>
        <w:t>It is popular and has industry standard</w:t>
      </w:r>
    </w:p>
    <w:p w14:paraId="720F2613" w14:textId="4267DD95" w:rsidR="00ED56BF" w:rsidRPr="00725787" w:rsidRDefault="00ED56BF" w:rsidP="00BE1F33">
      <w:pPr>
        <w:spacing w:line="360" w:lineRule="auto"/>
        <w:rPr>
          <w:rFonts w:ascii="Cambria" w:hAnsi="Cambria"/>
          <w:sz w:val="24"/>
          <w:szCs w:val="24"/>
          <w:lang w:val="en-US"/>
        </w:rPr>
      </w:pPr>
      <w:r w:rsidRPr="00725787">
        <w:rPr>
          <w:rFonts w:ascii="Cambria" w:hAnsi="Cambria"/>
          <w:sz w:val="24"/>
          <w:szCs w:val="24"/>
          <w:lang w:val="en-US"/>
        </w:rPr>
        <w:t>Challenges of MySQL database are:</w:t>
      </w:r>
    </w:p>
    <w:p w14:paraId="25AC642A" w14:textId="2B3A23DE" w:rsidR="00ED56BF" w:rsidRPr="00725787" w:rsidRDefault="00ED56BF" w:rsidP="00BE1F33">
      <w:pPr>
        <w:pStyle w:val="ListParagraph"/>
        <w:numPr>
          <w:ilvl w:val="0"/>
          <w:numId w:val="2"/>
        </w:numPr>
        <w:spacing w:line="360" w:lineRule="auto"/>
        <w:rPr>
          <w:rFonts w:ascii="Cambria" w:hAnsi="Cambria"/>
          <w:sz w:val="24"/>
          <w:szCs w:val="24"/>
          <w:lang w:val="en-US"/>
        </w:rPr>
      </w:pPr>
      <w:r w:rsidRPr="00725787">
        <w:rPr>
          <w:rFonts w:ascii="Cambria" w:hAnsi="Cambria"/>
          <w:sz w:val="24"/>
          <w:szCs w:val="24"/>
          <w:lang w:val="en-US"/>
        </w:rPr>
        <w:t>It has some stability issues</w:t>
      </w:r>
    </w:p>
    <w:p w14:paraId="707ED15D" w14:textId="3DDAEC72" w:rsidR="00ED56BF" w:rsidRPr="00725787" w:rsidRDefault="00ED56BF" w:rsidP="00BE1F33">
      <w:pPr>
        <w:pStyle w:val="ListParagraph"/>
        <w:numPr>
          <w:ilvl w:val="0"/>
          <w:numId w:val="2"/>
        </w:numPr>
        <w:spacing w:line="360" w:lineRule="auto"/>
        <w:rPr>
          <w:rFonts w:ascii="Cambria" w:hAnsi="Cambria"/>
          <w:sz w:val="24"/>
          <w:szCs w:val="24"/>
          <w:lang w:val="en-US"/>
        </w:rPr>
      </w:pPr>
      <w:r w:rsidRPr="00725787">
        <w:rPr>
          <w:rFonts w:ascii="Cambria" w:hAnsi="Cambria"/>
          <w:sz w:val="24"/>
          <w:szCs w:val="24"/>
          <w:lang w:val="en-US"/>
        </w:rPr>
        <w:t xml:space="preserve">It </w:t>
      </w:r>
      <w:r w:rsidR="00EE6B34" w:rsidRPr="00725787">
        <w:rPr>
          <w:rFonts w:ascii="Cambria" w:hAnsi="Cambria"/>
          <w:sz w:val="24"/>
          <w:szCs w:val="24"/>
          <w:lang w:val="en-US"/>
        </w:rPr>
        <w:t>has poor performance scaling; we cannot use it with high concurrency level of operations.</w:t>
      </w:r>
    </w:p>
    <w:p w14:paraId="30008569" w14:textId="20AFEAD6" w:rsidR="00ED56BF" w:rsidRDefault="00EE6B34" w:rsidP="00BE1F33">
      <w:pPr>
        <w:pStyle w:val="ListParagraph"/>
        <w:numPr>
          <w:ilvl w:val="0"/>
          <w:numId w:val="2"/>
        </w:numPr>
        <w:spacing w:line="360" w:lineRule="auto"/>
        <w:rPr>
          <w:rFonts w:ascii="Cambria" w:hAnsi="Cambria"/>
          <w:sz w:val="24"/>
          <w:szCs w:val="24"/>
          <w:lang w:val="en-US"/>
        </w:rPr>
      </w:pPr>
      <w:r w:rsidRPr="00725787">
        <w:rPr>
          <w:rFonts w:ascii="Cambria" w:hAnsi="Cambria"/>
          <w:sz w:val="24"/>
          <w:szCs w:val="24"/>
          <w:lang w:val="en-US"/>
        </w:rPr>
        <w:t>The database has limitation in areas like fault tolerance, warehousing, and so on</w:t>
      </w:r>
    </w:p>
    <w:p w14:paraId="17D0DF0C" w14:textId="350B5267" w:rsidR="009177C2" w:rsidRPr="00BE1F33" w:rsidRDefault="00A93671" w:rsidP="00BE1F33">
      <w:pPr>
        <w:pStyle w:val="ListParagraph"/>
        <w:spacing w:line="360" w:lineRule="auto"/>
        <w:ind w:left="360"/>
        <w:rPr>
          <w:rFonts w:ascii="Cambria" w:hAnsi="Cambria"/>
          <w:sz w:val="28"/>
          <w:szCs w:val="28"/>
          <w:lang w:val="en-US"/>
        </w:rPr>
      </w:pPr>
      <w:hyperlink w:anchor="MySQL" w:history="1">
        <w:r w:rsidR="009177C2" w:rsidRPr="00BE1F33">
          <w:rPr>
            <w:rStyle w:val="Hyperlink"/>
            <w:rFonts w:ascii="Cambria" w:hAnsi="Cambria" w:cs="Arial"/>
            <w:sz w:val="24"/>
            <w:szCs w:val="24"/>
            <w:shd w:val="clear" w:color="auto" w:fill="FFFFFF"/>
          </w:rPr>
          <w:t>(Mysql.com, 2020)</w:t>
        </w:r>
      </w:hyperlink>
    </w:p>
    <w:p w14:paraId="5DF4F45C" w14:textId="3A8E1BDF" w:rsidR="00EE6B34" w:rsidRPr="00725787" w:rsidRDefault="00EE6B34" w:rsidP="00BE1F33">
      <w:pPr>
        <w:spacing w:line="360" w:lineRule="auto"/>
        <w:rPr>
          <w:rFonts w:ascii="Cambria" w:hAnsi="Cambria"/>
          <w:sz w:val="24"/>
          <w:szCs w:val="24"/>
          <w:lang w:val="en-US"/>
        </w:rPr>
      </w:pPr>
    </w:p>
    <w:p w14:paraId="78D001DD" w14:textId="52579549" w:rsidR="00EE6B34" w:rsidRPr="000F3055" w:rsidRDefault="00EE6B34" w:rsidP="00BE1F33">
      <w:pPr>
        <w:pStyle w:val="Heading1"/>
        <w:spacing w:line="360" w:lineRule="auto"/>
        <w:rPr>
          <w:rFonts w:ascii="Cambria" w:hAnsi="Cambria"/>
          <w:lang w:val="en-US"/>
        </w:rPr>
      </w:pPr>
      <w:bookmarkStart w:id="7" w:name="_Toc32750876"/>
      <w:r w:rsidRPr="000F3055">
        <w:rPr>
          <w:rFonts w:ascii="Cambria" w:hAnsi="Cambria"/>
          <w:lang w:val="en-US"/>
        </w:rPr>
        <w:lastRenderedPageBreak/>
        <w:t>Backends</w:t>
      </w:r>
      <w:bookmarkEnd w:id="7"/>
    </w:p>
    <w:p w14:paraId="0506F5B4" w14:textId="41CF0308" w:rsidR="00EE6B34" w:rsidRPr="00725787" w:rsidRDefault="00EE6B34" w:rsidP="00BE1F33">
      <w:pPr>
        <w:spacing w:line="360" w:lineRule="auto"/>
        <w:rPr>
          <w:rFonts w:ascii="Cambria" w:hAnsi="Cambria"/>
          <w:sz w:val="24"/>
          <w:szCs w:val="24"/>
          <w:lang w:val="en-US"/>
        </w:rPr>
      </w:pPr>
      <w:r w:rsidRPr="00725787">
        <w:rPr>
          <w:rFonts w:ascii="Cambria" w:hAnsi="Cambria"/>
          <w:sz w:val="24"/>
          <w:szCs w:val="24"/>
          <w:lang w:val="en-US"/>
        </w:rPr>
        <w:t>Backend is a part of website that sends and retrieves data to and from frontend. More than it handles backend and frontend operations.</w:t>
      </w:r>
      <w:r w:rsidR="00F833C8" w:rsidRPr="00725787">
        <w:rPr>
          <w:rFonts w:ascii="Cambria" w:hAnsi="Cambria"/>
          <w:sz w:val="24"/>
          <w:szCs w:val="24"/>
          <w:lang w:val="en-US"/>
        </w:rPr>
        <w:t xml:space="preserve"> It ensures that frontend works. It communicates with frontend for transmission of information. Such information is displayed as webpage. Together backend and frontend make a website dynamic. Content on the website are stored on database and can be dynamically changed. This differentiate it from static website whose content stays the same.</w:t>
      </w:r>
    </w:p>
    <w:p w14:paraId="1E8AADF4" w14:textId="43D9FADA" w:rsidR="001748A2" w:rsidRDefault="00F833C8" w:rsidP="00BE1F33">
      <w:pPr>
        <w:spacing w:line="360" w:lineRule="auto"/>
      </w:pPr>
      <w:r w:rsidRPr="00725787">
        <w:rPr>
          <w:rFonts w:ascii="Cambria" w:hAnsi="Cambria"/>
          <w:sz w:val="24"/>
          <w:szCs w:val="24"/>
          <w:lang w:val="en-US"/>
        </w:rPr>
        <w:t xml:space="preserve">For backend development I </w:t>
      </w:r>
      <w:r w:rsidR="00E56671">
        <w:rPr>
          <w:rFonts w:ascii="Cambria" w:hAnsi="Cambria"/>
          <w:sz w:val="24"/>
          <w:szCs w:val="24"/>
          <w:lang w:val="en-US"/>
        </w:rPr>
        <w:t>have</w:t>
      </w:r>
      <w:r w:rsidRPr="00725787">
        <w:rPr>
          <w:rFonts w:ascii="Cambria" w:hAnsi="Cambria"/>
          <w:sz w:val="24"/>
          <w:szCs w:val="24"/>
          <w:lang w:val="en-US"/>
        </w:rPr>
        <w:t xml:space="preserve"> used Django, a high-level Python web framework. It is an open source. Development is fast, secure and scalable in Django. Models, views and template design pattern is used in developing the backend. Models </w:t>
      </w:r>
      <w:r w:rsidR="00E4358C" w:rsidRPr="00725787">
        <w:rPr>
          <w:rFonts w:ascii="Cambria" w:hAnsi="Cambria"/>
          <w:sz w:val="24"/>
          <w:szCs w:val="24"/>
          <w:lang w:val="en-US"/>
        </w:rPr>
        <w:t>create database table;</w:t>
      </w:r>
      <w:r w:rsidRPr="00725787">
        <w:rPr>
          <w:rFonts w:ascii="Cambria" w:hAnsi="Cambria"/>
          <w:sz w:val="24"/>
          <w:szCs w:val="24"/>
          <w:lang w:val="en-US"/>
        </w:rPr>
        <w:t xml:space="preserve"> views </w:t>
      </w:r>
      <w:r w:rsidR="00E4358C" w:rsidRPr="00725787">
        <w:rPr>
          <w:rFonts w:ascii="Cambria" w:hAnsi="Cambria"/>
          <w:sz w:val="24"/>
          <w:szCs w:val="24"/>
          <w:lang w:val="en-US"/>
        </w:rPr>
        <w:t>contain</w:t>
      </w:r>
      <w:r w:rsidRPr="00725787">
        <w:rPr>
          <w:rFonts w:ascii="Cambria" w:hAnsi="Cambria"/>
          <w:sz w:val="24"/>
          <w:szCs w:val="24"/>
          <w:lang w:val="en-US"/>
        </w:rPr>
        <w:t xml:space="preserve"> the </w:t>
      </w:r>
      <w:r w:rsidR="00E4358C" w:rsidRPr="00725787">
        <w:rPr>
          <w:rFonts w:ascii="Cambria" w:hAnsi="Cambria"/>
          <w:sz w:val="24"/>
          <w:szCs w:val="24"/>
          <w:lang w:val="en-US"/>
        </w:rPr>
        <w:t xml:space="preserve">table’s data operation and template contains the html files to render and request such data to the </w:t>
      </w:r>
      <w:r w:rsidR="00E4358C" w:rsidRPr="00BE1F33">
        <w:rPr>
          <w:rFonts w:ascii="Cambria" w:hAnsi="Cambria"/>
          <w:sz w:val="24"/>
          <w:szCs w:val="24"/>
          <w:lang w:val="en-US"/>
        </w:rPr>
        <w:t>webpage.</w:t>
      </w:r>
      <w:r w:rsidR="00BE1F33" w:rsidRPr="00BE1F33">
        <w:rPr>
          <w:rFonts w:ascii="Cambria" w:hAnsi="Cambria"/>
          <w:sz w:val="24"/>
          <w:szCs w:val="24"/>
          <w:lang w:val="en-US"/>
        </w:rPr>
        <w:t xml:space="preserve"> </w:t>
      </w:r>
      <w:hyperlink w:anchor="Django" w:history="1">
        <w:r w:rsidR="009177C2" w:rsidRPr="00BE1F33">
          <w:rPr>
            <w:rStyle w:val="Hyperlink"/>
            <w:rFonts w:ascii="Cambria" w:hAnsi="Cambria" w:cs="Arial"/>
            <w:sz w:val="24"/>
            <w:szCs w:val="24"/>
            <w:shd w:val="clear" w:color="auto" w:fill="FFFFFF"/>
          </w:rPr>
          <w:t>(Djangoproject.com, 2020)</w:t>
        </w:r>
      </w:hyperlink>
      <w:r w:rsidR="001748A2" w:rsidRPr="001748A2">
        <w:t xml:space="preserve"> </w:t>
      </w:r>
    </w:p>
    <w:p w14:paraId="1C7946A1" w14:textId="77777777" w:rsidR="009712DA" w:rsidRDefault="009712DA" w:rsidP="00BE1F33">
      <w:pPr>
        <w:spacing w:line="360" w:lineRule="auto"/>
      </w:pPr>
    </w:p>
    <w:p w14:paraId="37F7CC5B" w14:textId="77777777" w:rsidR="009712DA" w:rsidRDefault="001748A2" w:rsidP="009712DA">
      <w:pPr>
        <w:keepNext/>
        <w:spacing w:line="360" w:lineRule="auto"/>
      </w:pPr>
      <w:r w:rsidRPr="007418DF">
        <w:rPr>
          <w:noProof/>
        </w:rPr>
        <w:drawing>
          <wp:inline distT="0" distB="0" distL="0" distR="0" wp14:anchorId="24D33730" wp14:editId="02F34FF1">
            <wp:extent cx="5943600" cy="1952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2859D924" w14:textId="4FC94AF7" w:rsidR="00F833C8" w:rsidRDefault="009712DA" w:rsidP="009712DA">
      <w:pPr>
        <w:pStyle w:val="Caption"/>
        <w:jc w:val="center"/>
        <w:rPr>
          <w:rStyle w:val="Hyperlink"/>
          <w:rFonts w:ascii="Cambria" w:hAnsi="Cambria" w:cs="Arial"/>
          <w:sz w:val="24"/>
          <w:szCs w:val="24"/>
          <w:shd w:val="clear" w:color="auto" w:fill="FFFFFF"/>
        </w:rPr>
      </w:pPr>
      <w:r>
        <w:t xml:space="preserve">Figure </w:t>
      </w:r>
      <w:r w:rsidR="00A93671">
        <w:fldChar w:fldCharType="begin"/>
      </w:r>
      <w:r w:rsidR="00A93671">
        <w:instrText xml:space="preserve"> SEQ Figure \* ARABIC </w:instrText>
      </w:r>
      <w:r w:rsidR="00A93671">
        <w:fldChar w:fldCharType="separate"/>
      </w:r>
      <w:r>
        <w:rPr>
          <w:noProof/>
        </w:rPr>
        <w:t>15</w:t>
      </w:r>
      <w:r w:rsidR="00A93671">
        <w:rPr>
          <w:noProof/>
        </w:rPr>
        <w:fldChar w:fldCharType="end"/>
      </w:r>
      <w:r>
        <w:t xml:space="preserve">: </w:t>
      </w:r>
      <w:r w:rsidR="00DE0A40">
        <w:t>URLs</w:t>
      </w:r>
    </w:p>
    <w:p w14:paraId="0D5AF7D0" w14:textId="77777777" w:rsidR="009712DA" w:rsidRDefault="001748A2" w:rsidP="009712DA">
      <w:pPr>
        <w:keepNext/>
        <w:spacing w:line="360" w:lineRule="auto"/>
      </w:pPr>
      <w:r>
        <w:rPr>
          <w:rFonts w:ascii="Cambria" w:hAnsi="Cambria"/>
          <w:noProof/>
          <w:sz w:val="24"/>
          <w:szCs w:val="24"/>
          <w:lang w:val="en-US"/>
        </w:rPr>
        <w:lastRenderedPageBreak/>
        <w:drawing>
          <wp:inline distT="0" distB="0" distL="0" distR="0" wp14:anchorId="58965EBA" wp14:editId="36554D61">
            <wp:extent cx="5943600" cy="358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75E18E6C" w14:textId="026215EA" w:rsidR="009712DA" w:rsidRDefault="009712DA" w:rsidP="009712DA">
      <w:pPr>
        <w:pStyle w:val="Caption"/>
        <w:jc w:val="center"/>
      </w:pPr>
      <w:r>
        <w:t xml:space="preserve">Figure </w:t>
      </w:r>
      <w:r w:rsidR="00A93671">
        <w:fldChar w:fldCharType="begin"/>
      </w:r>
      <w:r w:rsidR="00A93671">
        <w:instrText xml:space="preserve"> SEQ Figure \* ARABIC </w:instrText>
      </w:r>
      <w:r w:rsidR="00A93671">
        <w:fldChar w:fldCharType="separate"/>
      </w:r>
      <w:r>
        <w:rPr>
          <w:noProof/>
        </w:rPr>
        <w:t>16</w:t>
      </w:r>
      <w:r w:rsidR="00A93671">
        <w:rPr>
          <w:noProof/>
        </w:rPr>
        <w:fldChar w:fldCharType="end"/>
      </w:r>
      <w:r>
        <w:t>: Django views operation</w:t>
      </w:r>
    </w:p>
    <w:p w14:paraId="1486070E" w14:textId="77777777" w:rsidR="009712DA" w:rsidRDefault="001748A2" w:rsidP="009712DA">
      <w:pPr>
        <w:keepNext/>
        <w:spacing w:line="360" w:lineRule="auto"/>
      </w:pPr>
      <w:r>
        <w:rPr>
          <w:rFonts w:ascii="Cambria" w:hAnsi="Cambria"/>
          <w:noProof/>
          <w:sz w:val="24"/>
          <w:szCs w:val="24"/>
          <w:lang w:val="en-US"/>
        </w:rPr>
        <w:drawing>
          <wp:inline distT="0" distB="0" distL="0" distR="0" wp14:anchorId="4BC32A9A" wp14:editId="6FD85B50">
            <wp:extent cx="5943600" cy="2905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74C96280" w14:textId="62C061CA" w:rsidR="009712DA" w:rsidRDefault="009712DA" w:rsidP="009712DA">
      <w:pPr>
        <w:pStyle w:val="Caption"/>
        <w:jc w:val="center"/>
      </w:pPr>
      <w:r>
        <w:t xml:space="preserve">Figure </w:t>
      </w:r>
      <w:r w:rsidR="00A93671">
        <w:fldChar w:fldCharType="begin"/>
      </w:r>
      <w:r w:rsidR="00A93671">
        <w:instrText xml:space="preserve"> SEQ Figure \* ARABIC </w:instrText>
      </w:r>
      <w:r w:rsidR="00A93671">
        <w:fldChar w:fldCharType="separate"/>
      </w:r>
      <w:r>
        <w:rPr>
          <w:noProof/>
        </w:rPr>
        <w:t>17</w:t>
      </w:r>
      <w:r w:rsidR="00A93671">
        <w:rPr>
          <w:noProof/>
        </w:rPr>
        <w:fldChar w:fldCharType="end"/>
      </w:r>
      <w:r w:rsidRPr="00890770">
        <w:t xml:space="preserve">: Django views </w:t>
      </w:r>
      <w:r w:rsidR="00DE0A40" w:rsidRPr="00890770">
        <w:t>operation</w:t>
      </w:r>
      <w:r w:rsidR="00DE0A40">
        <w:t xml:space="preserve"> 1</w:t>
      </w:r>
    </w:p>
    <w:p w14:paraId="0DFC2F8B" w14:textId="77777777" w:rsidR="009712DA" w:rsidRDefault="001748A2" w:rsidP="009712DA">
      <w:pPr>
        <w:keepNext/>
        <w:spacing w:line="360" w:lineRule="auto"/>
      </w:pPr>
      <w:r>
        <w:rPr>
          <w:rFonts w:ascii="Cambria" w:hAnsi="Cambria"/>
          <w:noProof/>
          <w:sz w:val="24"/>
          <w:szCs w:val="24"/>
          <w:lang w:val="en-US"/>
        </w:rPr>
        <w:lastRenderedPageBreak/>
        <w:drawing>
          <wp:inline distT="0" distB="0" distL="0" distR="0" wp14:anchorId="3655C6D9" wp14:editId="69B8D731">
            <wp:extent cx="59436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1EB8937B" w14:textId="1786ED28" w:rsidR="009712DA" w:rsidRDefault="009712DA" w:rsidP="009712DA">
      <w:pPr>
        <w:pStyle w:val="Caption"/>
        <w:jc w:val="center"/>
      </w:pPr>
      <w:r>
        <w:t xml:space="preserve">Figure </w:t>
      </w:r>
      <w:r w:rsidR="00A93671">
        <w:fldChar w:fldCharType="begin"/>
      </w:r>
      <w:r w:rsidR="00A93671">
        <w:instrText xml:space="preserve"> SEQ Figure \* ARABIC </w:instrText>
      </w:r>
      <w:r w:rsidR="00A93671">
        <w:fldChar w:fldCharType="separate"/>
      </w:r>
      <w:r>
        <w:rPr>
          <w:noProof/>
        </w:rPr>
        <w:t>18</w:t>
      </w:r>
      <w:r w:rsidR="00A93671">
        <w:rPr>
          <w:noProof/>
        </w:rPr>
        <w:fldChar w:fldCharType="end"/>
      </w:r>
      <w:r w:rsidRPr="009663DD">
        <w:t>: Django views operation</w:t>
      </w:r>
      <w:r>
        <w:t xml:space="preserve"> 2</w:t>
      </w:r>
    </w:p>
    <w:p w14:paraId="1BDFD5B6" w14:textId="77777777" w:rsidR="009712DA" w:rsidRDefault="001748A2" w:rsidP="009712DA">
      <w:pPr>
        <w:keepNext/>
        <w:spacing w:line="360" w:lineRule="auto"/>
      </w:pPr>
      <w:r>
        <w:rPr>
          <w:rFonts w:ascii="Cambria" w:hAnsi="Cambria"/>
          <w:noProof/>
          <w:sz w:val="24"/>
          <w:szCs w:val="24"/>
          <w:lang w:val="en-US"/>
        </w:rPr>
        <w:drawing>
          <wp:inline distT="0" distB="0" distL="0" distR="0" wp14:anchorId="7352C4C2" wp14:editId="6CF2D853">
            <wp:extent cx="5943600" cy="3390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51669E0" w14:textId="62610195" w:rsidR="009712DA" w:rsidRDefault="009712DA" w:rsidP="009712DA">
      <w:pPr>
        <w:pStyle w:val="Caption"/>
        <w:jc w:val="center"/>
      </w:pPr>
      <w:r>
        <w:t xml:space="preserve">Figure </w:t>
      </w:r>
      <w:r w:rsidR="00A93671">
        <w:fldChar w:fldCharType="begin"/>
      </w:r>
      <w:r w:rsidR="00A93671">
        <w:instrText xml:space="preserve"> SEQ Figure \* ARABIC </w:instrText>
      </w:r>
      <w:r w:rsidR="00A93671">
        <w:fldChar w:fldCharType="separate"/>
      </w:r>
      <w:r>
        <w:rPr>
          <w:noProof/>
        </w:rPr>
        <w:t>19</w:t>
      </w:r>
      <w:r w:rsidR="00A93671">
        <w:rPr>
          <w:noProof/>
        </w:rPr>
        <w:fldChar w:fldCharType="end"/>
      </w:r>
      <w:r w:rsidRPr="007926AD">
        <w:t xml:space="preserve">: Django </w:t>
      </w:r>
      <w:r>
        <w:t>forms</w:t>
      </w:r>
    </w:p>
    <w:p w14:paraId="38BB09BC" w14:textId="77777777" w:rsidR="009712DA" w:rsidRDefault="001748A2" w:rsidP="009712DA">
      <w:pPr>
        <w:keepNext/>
        <w:spacing w:line="360" w:lineRule="auto"/>
      </w:pPr>
      <w:r>
        <w:rPr>
          <w:rFonts w:ascii="Cambria" w:hAnsi="Cambria"/>
          <w:noProof/>
          <w:sz w:val="24"/>
          <w:szCs w:val="24"/>
          <w:lang w:val="en-US"/>
        </w:rPr>
        <w:lastRenderedPageBreak/>
        <w:drawing>
          <wp:inline distT="0" distB="0" distL="0" distR="0" wp14:anchorId="5931037D" wp14:editId="1FEECF31">
            <wp:extent cx="5943600" cy="175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032684D9" w14:textId="5187E903" w:rsidR="001748A2" w:rsidRPr="00BE1F33" w:rsidRDefault="009712DA" w:rsidP="009712DA">
      <w:pPr>
        <w:pStyle w:val="Caption"/>
        <w:jc w:val="center"/>
        <w:rPr>
          <w:rFonts w:ascii="Cambria" w:hAnsi="Cambria"/>
          <w:sz w:val="24"/>
          <w:szCs w:val="24"/>
          <w:lang w:val="en-US"/>
        </w:rPr>
      </w:pPr>
      <w:r>
        <w:t xml:space="preserve">Figure </w:t>
      </w:r>
      <w:r w:rsidR="00A93671">
        <w:fldChar w:fldCharType="begin"/>
      </w:r>
      <w:r w:rsidR="00A93671">
        <w:instrText xml:space="preserve"> SEQ Figure \* ARABIC </w:instrText>
      </w:r>
      <w:r w:rsidR="00A93671">
        <w:fldChar w:fldCharType="separate"/>
      </w:r>
      <w:r>
        <w:rPr>
          <w:noProof/>
        </w:rPr>
        <w:t>20</w:t>
      </w:r>
      <w:r w:rsidR="00A93671">
        <w:rPr>
          <w:noProof/>
        </w:rPr>
        <w:fldChar w:fldCharType="end"/>
      </w:r>
      <w:r w:rsidRPr="00B405A6">
        <w:t xml:space="preserve">: Django </w:t>
      </w:r>
      <w:r w:rsidR="00DE0A40" w:rsidRPr="00B405A6">
        <w:t>forms</w:t>
      </w:r>
      <w:r w:rsidR="00DE0A40">
        <w:t xml:space="preserve"> 1</w:t>
      </w:r>
    </w:p>
    <w:p w14:paraId="7741270C" w14:textId="3DB420D3" w:rsidR="00E4358C" w:rsidRPr="00725787" w:rsidRDefault="00E4358C" w:rsidP="00BE1F33">
      <w:pPr>
        <w:spacing w:line="360" w:lineRule="auto"/>
        <w:rPr>
          <w:rFonts w:ascii="Cambria" w:hAnsi="Cambria"/>
          <w:sz w:val="24"/>
          <w:szCs w:val="24"/>
          <w:lang w:val="en-US"/>
        </w:rPr>
      </w:pPr>
      <w:r w:rsidRPr="00725787">
        <w:rPr>
          <w:rFonts w:ascii="Cambria" w:hAnsi="Cambria"/>
          <w:sz w:val="24"/>
          <w:szCs w:val="24"/>
          <w:lang w:val="en-US"/>
        </w:rPr>
        <w:t>The website idea is not unique but to apply those ideas was difficult. To fetch data from foreign table was one of the issues generated during the development</w:t>
      </w:r>
      <w:r w:rsidR="0089088A" w:rsidRPr="00725787">
        <w:rPr>
          <w:rFonts w:ascii="Cambria" w:hAnsi="Cambria"/>
          <w:sz w:val="24"/>
          <w:szCs w:val="24"/>
          <w:lang w:val="en-US"/>
        </w:rPr>
        <w:t>,</w:t>
      </w:r>
      <w:r w:rsidRPr="00725787">
        <w:rPr>
          <w:rFonts w:ascii="Cambria" w:hAnsi="Cambria"/>
          <w:sz w:val="24"/>
          <w:szCs w:val="24"/>
          <w:lang w:val="en-US"/>
        </w:rPr>
        <w:t xml:space="preserve"> which has taken lots of development time. Moreover, dealing with URL paths, sending various data from database to webpages was challenging.</w:t>
      </w:r>
    </w:p>
    <w:p w14:paraId="2C85C1BD" w14:textId="425C0D1A" w:rsidR="00E4358C" w:rsidRPr="00725787" w:rsidRDefault="00E4358C" w:rsidP="00BE1F33">
      <w:pPr>
        <w:spacing w:line="360" w:lineRule="auto"/>
        <w:rPr>
          <w:rFonts w:ascii="Cambria" w:hAnsi="Cambria"/>
          <w:sz w:val="24"/>
          <w:szCs w:val="24"/>
          <w:lang w:val="en-US"/>
        </w:rPr>
      </w:pPr>
      <w:r w:rsidRPr="00725787">
        <w:rPr>
          <w:rFonts w:ascii="Cambria" w:hAnsi="Cambria"/>
          <w:sz w:val="24"/>
          <w:szCs w:val="24"/>
          <w:lang w:val="en-US"/>
        </w:rPr>
        <w:t>The website has certain limitations</w:t>
      </w:r>
      <w:r w:rsidR="0089088A" w:rsidRPr="00725787">
        <w:rPr>
          <w:rFonts w:ascii="Cambria" w:hAnsi="Cambria"/>
          <w:sz w:val="24"/>
          <w:szCs w:val="24"/>
          <w:lang w:val="en-US"/>
        </w:rPr>
        <w:t>. Website with huge amount of data started to hang. It does not offer cart option. My future works includes removing these limitations, developing a website that calculate the land area and based on certain facts provides an estimate to build a house or building as per customer requirements.</w:t>
      </w:r>
    </w:p>
    <w:p w14:paraId="418D1361" w14:textId="5C2D4DAC" w:rsidR="0089088A" w:rsidRPr="00725787" w:rsidRDefault="0089088A" w:rsidP="00BE1F33">
      <w:pPr>
        <w:spacing w:line="360" w:lineRule="auto"/>
        <w:rPr>
          <w:rFonts w:ascii="Cambria" w:hAnsi="Cambria"/>
          <w:sz w:val="24"/>
          <w:szCs w:val="24"/>
          <w:lang w:val="en-US"/>
        </w:rPr>
      </w:pPr>
    </w:p>
    <w:p w14:paraId="5109ACBB" w14:textId="7B345553" w:rsidR="0089088A" w:rsidRPr="00725787" w:rsidRDefault="0089088A" w:rsidP="00BE1F33">
      <w:pPr>
        <w:spacing w:line="360" w:lineRule="auto"/>
        <w:rPr>
          <w:rFonts w:ascii="Cambria" w:hAnsi="Cambria"/>
          <w:sz w:val="24"/>
          <w:szCs w:val="24"/>
          <w:lang w:val="en-US"/>
        </w:rPr>
      </w:pPr>
    </w:p>
    <w:p w14:paraId="13EC9DDE" w14:textId="77777777" w:rsidR="00235656" w:rsidRDefault="00235656">
      <w:pPr>
        <w:rPr>
          <w:rFonts w:ascii="Cambria" w:eastAsiaTheme="majorEastAsia" w:hAnsi="Cambria" w:cstheme="majorBidi"/>
          <w:color w:val="2F5496" w:themeColor="accent1" w:themeShade="BF"/>
          <w:sz w:val="32"/>
          <w:szCs w:val="32"/>
          <w:lang w:val="en-US"/>
        </w:rPr>
      </w:pPr>
      <w:bookmarkStart w:id="8" w:name="_Toc32750877"/>
      <w:r>
        <w:rPr>
          <w:rFonts w:ascii="Cambria" w:hAnsi="Cambria"/>
          <w:lang w:val="en-US"/>
        </w:rPr>
        <w:br w:type="page"/>
      </w:r>
    </w:p>
    <w:p w14:paraId="21BA57BA" w14:textId="6F97217D" w:rsidR="0089088A" w:rsidRPr="000F3055" w:rsidRDefault="0089088A" w:rsidP="00BE1F33">
      <w:pPr>
        <w:pStyle w:val="Heading1"/>
        <w:spacing w:line="360" w:lineRule="auto"/>
        <w:rPr>
          <w:rFonts w:ascii="Cambria" w:hAnsi="Cambria"/>
          <w:lang w:val="en-US"/>
        </w:rPr>
      </w:pPr>
      <w:r w:rsidRPr="000F3055">
        <w:rPr>
          <w:rFonts w:ascii="Cambria" w:hAnsi="Cambria"/>
          <w:lang w:val="en-US"/>
        </w:rPr>
        <w:lastRenderedPageBreak/>
        <w:t>Conclusion</w:t>
      </w:r>
      <w:bookmarkEnd w:id="8"/>
    </w:p>
    <w:p w14:paraId="472AE1FA" w14:textId="606F7F1A" w:rsidR="0089088A" w:rsidRPr="00725787" w:rsidRDefault="0089088A" w:rsidP="00BE1F33">
      <w:pPr>
        <w:spacing w:line="360" w:lineRule="auto"/>
        <w:rPr>
          <w:rFonts w:ascii="Cambria" w:hAnsi="Cambria"/>
          <w:sz w:val="24"/>
          <w:szCs w:val="24"/>
          <w:lang w:val="en-US"/>
        </w:rPr>
      </w:pPr>
      <w:r w:rsidRPr="00725787">
        <w:rPr>
          <w:rFonts w:ascii="Cambria" w:hAnsi="Cambria"/>
          <w:sz w:val="24"/>
          <w:szCs w:val="24"/>
          <w:lang w:val="en-US"/>
        </w:rPr>
        <w:t xml:space="preserve">Thus, a full stack website is developed using HTML5, CSS3, JavaScript and its library, Django web framework and Bootstrap to make responsive webpage. During the development lots of issues </w:t>
      </w:r>
      <w:r w:rsidR="00C16ED8" w:rsidRPr="00725787">
        <w:rPr>
          <w:rFonts w:ascii="Cambria" w:hAnsi="Cambria"/>
          <w:sz w:val="24"/>
          <w:szCs w:val="24"/>
          <w:lang w:val="en-US"/>
        </w:rPr>
        <w:t>were generated</w:t>
      </w:r>
      <w:r w:rsidRPr="00725787">
        <w:rPr>
          <w:rFonts w:ascii="Cambria" w:hAnsi="Cambria"/>
          <w:sz w:val="24"/>
          <w:szCs w:val="24"/>
          <w:lang w:val="en-US"/>
        </w:rPr>
        <w:t xml:space="preserve"> </w:t>
      </w:r>
      <w:r w:rsidR="00C16ED8" w:rsidRPr="00725787">
        <w:rPr>
          <w:rFonts w:ascii="Cambria" w:hAnsi="Cambria"/>
          <w:sz w:val="24"/>
          <w:szCs w:val="24"/>
          <w:lang w:val="en-US"/>
        </w:rPr>
        <w:t xml:space="preserve">but with patience I </w:t>
      </w:r>
      <w:r w:rsidR="00E56671">
        <w:rPr>
          <w:rFonts w:ascii="Cambria" w:hAnsi="Cambria"/>
          <w:sz w:val="24"/>
          <w:szCs w:val="24"/>
          <w:lang w:val="en-US"/>
        </w:rPr>
        <w:t>ha</w:t>
      </w:r>
      <w:r w:rsidR="00461263">
        <w:rPr>
          <w:rFonts w:ascii="Cambria" w:hAnsi="Cambria"/>
          <w:sz w:val="24"/>
          <w:szCs w:val="24"/>
          <w:lang w:val="en-US"/>
        </w:rPr>
        <w:t>d</w:t>
      </w:r>
      <w:r w:rsidR="00C16ED8" w:rsidRPr="00725787">
        <w:rPr>
          <w:rFonts w:ascii="Cambria" w:hAnsi="Cambria"/>
          <w:sz w:val="24"/>
          <w:szCs w:val="24"/>
          <w:lang w:val="en-US"/>
        </w:rPr>
        <w:t xml:space="preserve"> continued project solving those issue with the help of our lecturer and guide Mr. Hari sir.</w:t>
      </w:r>
    </w:p>
    <w:p w14:paraId="4AF95805" w14:textId="77777777" w:rsidR="009177C2" w:rsidRDefault="000F3055" w:rsidP="00BE1F33">
      <w:pPr>
        <w:pStyle w:val="Heading1"/>
        <w:rPr>
          <w:rFonts w:ascii="Cambria" w:hAnsi="Cambria"/>
          <w:lang w:val="en-US"/>
        </w:rPr>
      </w:pPr>
      <w:r>
        <w:rPr>
          <w:rFonts w:ascii="Cambria" w:hAnsi="Cambria"/>
          <w:sz w:val="24"/>
          <w:szCs w:val="24"/>
          <w:lang w:val="en-US"/>
        </w:rPr>
        <w:br w:type="page"/>
      </w:r>
      <w:bookmarkStart w:id="9" w:name="_Toc32750878"/>
      <w:r w:rsidR="009177C2">
        <w:rPr>
          <w:rFonts w:ascii="Cambria" w:hAnsi="Cambria"/>
          <w:lang w:val="en-US"/>
        </w:rPr>
        <w:lastRenderedPageBreak/>
        <w:t>References</w:t>
      </w:r>
      <w:bookmarkEnd w:id="9"/>
    </w:p>
    <w:p w14:paraId="5AB2A057" w14:textId="77777777" w:rsidR="009177C2" w:rsidRPr="009177C2" w:rsidRDefault="009177C2" w:rsidP="00BE1F33">
      <w:pPr>
        <w:pStyle w:val="ListParagraph"/>
        <w:numPr>
          <w:ilvl w:val="0"/>
          <w:numId w:val="3"/>
        </w:numPr>
        <w:rPr>
          <w:rFonts w:ascii="Cambria" w:hAnsi="Cambria"/>
          <w:sz w:val="28"/>
          <w:szCs w:val="28"/>
          <w:lang w:val="en-US"/>
        </w:rPr>
      </w:pPr>
      <w:bookmarkStart w:id="10" w:name="Frontend"/>
      <w:r w:rsidRPr="009177C2">
        <w:rPr>
          <w:rFonts w:ascii="Cambria" w:hAnsi="Cambria" w:cs="Arial"/>
          <w:color w:val="000000"/>
          <w:sz w:val="24"/>
          <w:szCs w:val="24"/>
          <w:shd w:val="clear" w:color="auto" w:fill="FFFFFF"/>
        </w:rPr>
        <w:t xml:space="preserve">W3schools.com. (2020). </w:t>
      </w:r>
      <w:r w:rsidRPr="009177C2">
        <w:rPr>
          <w:rFonts w:ascii="Cambria" w:hAnsi="Cambria"/>
          <w:i/>
          <w:iCs/>
          <w:color w:val="000000"/>
          <w:sz w:val="24"/>
          <w:szCs w:val="24"/>
        </w:rPr>
        <w:t>W3Schools Online Web Tutorials</w:t>
      </w:r>
      <w:r w:rsidRPr="009177C2">
        <w:rPr>
          <w:rFonts w:ascii="Cambria" w:hAnsi="Cambria" w:cs="Arial"/>
          <w:color w:val="000000"/>
          <w:sz w:val="24"/>
          <w:szCs w:val="24"/>
          <w:shd w:val="clear" w:color="auto" w:fill="FFFFFF"/>
        </w:rPr>
        <w:t>. [online] Available at: https://www.w3schools.com/ [Accessed 10 Jan. 2020].</w:t>
      </w:r>
    </w:p>
    <w:p w14:paraId="11BE125C" w14:textId="77777777" w:rsidR="009177C2" w:rsidRPr="009177C2" w:rsidRDefault="009177C2" w:rsidP="00BE1F33">
      <w:pPr>
        <w:pStyle w:val="ListParagraph"/>
        <w:numPr>
          <w:ilvl w:val="0"/>
          <w:numId w:val="3"/>
        </w:numPr>
        <w:rPr>
          <w:rFonts w:ascii="Cambria" w:hAnsi="Cambria"/>
          <w:sz w:val="28"/>
          <w:szCs w:val="28"/>
          <w:lang w:val="en-US"/>
        </w:rPr>
      </w:pPr>
      <w:bookmarkStart w:id="11" w:name="HTML"/>
      <w:bookmarkEnd w:id="10"/>
      <w:r w:rsidRPr="009177C2">
        <w:rPr>
          <w:rFonts w:ascii="Cambria" w:hAnsi="Cambria" w:cs="Arial"/>
          <w:color w:val="000000"/>
          <w:sz w:val="24"/>
          <w:szCs w:val="24"/>
          <w:shd w:val="clear" w:color="auto" w:fill="FFFFFF"/>
        </w:rPr>
        <w:t xml:space="preserve">W3schools.com. (2020). </w:t>
      </w:r>
      <w:r w:rsidRPr="009177C2">
        <w:rPr>
          <w:rFonts w:ascii="Cambria" w:hAnsi="Cambria"/>
          <w:i/>
          <w:iCs/>
          <w:color w:val="000000"/>
          <w:sz w:val="24"/>
          <w:szCs w:val="24"/>
        </w:rPr>
        <w:t>HTML Tutorial</w:t>
      </w:r>
      <w:r w:rsidRPr="009177C2">
        <w:rPr>
          <w:rFonts w:ascii="Cambria" w:hAnsi="Cambria" w:cs="Arial"/>
          <w:color w:val="000000"/>
          <w:sz w:val="24"/>
          <w:szCs w:val="24"/>
          <w:shd w:val="clear" w:color="auto" w:fill="FFFFFF"/>
        </w:rPr>
        <w:t>. [online] Available at: https://www.w3schools.com/html/default.asp [Accessed 14 Jan. 2020].</w:t>
      </w:r>
    </w:p>
    <w:p w14:paraId="43D3045A" w14:textId="77777777" w:rsidR="009177C2" w:rsidRPr="009177C2" w:rsidRDefault="009177C2" w:rsidP="00BE1F33">
      <w:pPr>
        <w:pStyle w:val="ListParagraph"/>
        <w:numPr>
          <w:ilvl w:val="0"/>
          <w:numId w:val="3"/>
        </w:numPr>
        <w:rPr>
          <w:rFonts w:ascii="Cambria" w:hAnsi="Cambria"/>
          <w:sz w:val="28"/>
          <w:szCs w:val="28"/>
          <w:lang w:val="en-US"/>
        </w:rPr>
      </w:pPr>
      <w:bookmarkStart w:id="12" w:name="JavaScript"/>
      <w:bookmarkEnd w:id="11"/>
      <w:r w:rsidRPr="009177C2">
        <w:rPr>
          <w:rFonts w:ascii="Cambria" w:hAnsi="Cambria" w:cs="Arial"/>
          <w:color w:val="000000"/>
          <w:sz w:val="24"/>
          <w:szCs w:val="24"/>
          <w:shd w:val="clear" w:color="auto" w:fill="FFFFFF"/>
        </w:rPr>
        <w:t xml:space="preserve">W3schools.com. (2020). </w:t>
      </w:r>
      <w:r w:rsidRPr="009177C2">
        <w:rPr>
          <w:rFonts w:ascii="Cambria" w:hAnsi="Cambria"/>
          <w:i/>
          <w:iCs/>
          <w:color w:val="000000"/>
          <w:sz w:val="24"/>
          <w:szCs w:val="24"/>
        </w:rPr>
        <w:t>JavaScript Tutorial</w:t>
      </w:r>
      <w:r w:rsidRPr="009177C2">
        <w:rPr>
          <w:rFonts w:ascii="Cambria" w:hAnsi="Cambria" w:cs="Arial"/>
          <w:color w:val="000000"/>
          <w:sz w:val="24"/>
          <w:szCs w:val="24"/>
          <w:shd w:val="clear" w:color="auto" w:fill="FFFFFF"/>
        </w:rPr>
        <w:t>. [online] Available at: https://www.w3schools.com/js/default.asp [Accessed 20 Jan. 2020].</w:t>
      </w:r>
    </w:p>
    <w:p w14:paraId="115ABBA0" w14:textId="77777777" w:rsidR="009177C2" w:rsidRPr="009177C2" w:rsidRDefault="009177C2" w:rsidP="00BE1F33">
      <w:pPr>
        <w:pStyle w:val="ListParagraph"/>
        <w:numPr>
          <w:ilvl w:val="0"/>
          <w:numId w:val="3"/>
        </w:numPr>
        <w:rPr>
          <w:rFonts w:ascii="Cambria" w:hAnsi="Cambria"/>
          <w:sz w:val="28"/>
          <w:szCs w:val="28"/>
          <w:lang w:val="en-US"/>
        </w:rPr>
      </w:pPr>
      <w:bookmarkStart w:id="13" w:name="Bootstrap"/>
      <w:bookmarkEnd w:id="12"/>
      <w:r w:rsidRPr="009177C2">
        <w:rPr>
          <w:rFonts w:ascii="Cambria" w:hAnsi="Cambria" w:cs="Arial"/>
          <w:color w:val="000000"/>
          <w:sz w:val="24"/>
          <w:szCs w:val="24"/>
          <w:shd w:val="clear" w:color="auto" w:fill="FFFFFF"/>
        </w:rPr>
        <w:t xml:space="preserve">Mark Otto, a. (2020). </w:t>
      </w:r>
      <w:r w:rsidRPr="009177C2">
        <w:rPr>
          <w:rFonts w:ascii="Cambria" w:hAnsi="Cambria"/>
          <w:i/>
          <w:iCs/>
          <w:color w:val="000000"/>
          <w:sz w:val="24"/>
          <w:szCs w:val="24"/>
        </w:rPr>
        <w:t>Introduction</w:t>
      </w:r>
      <w:r w:rsidRPr="009177C2">
        <w:rPr>
          <w:rFonts w:ascii="Cambria" w:hAnsi="Cambria" w:cs="Arial"/>
          <w:color w:val="000000"/>
          <w:sz w:val="24"/>
          <w:szCs w:val="24"/>
          <w:shd w:val="clear" w:color="auto" w:fill="FFFFFF"/>
        </w:rPr>
        <w:t>. [online] Getbootstrap.com. Available at: https://getbootstrap.com/docs/4.4/getting-started/introduction/ [Accessed 25 Jan. 2020].</w:t>
      </w:r>
    </w:p>
    <w:p w14:paraId="60DCB52D" w14:textId="77777777" w:rsidR="009177C2" w:rsidRPr="009177C2" w:rsidRDefault="009177C2" w:rsidP="00BE1F33">
      <w:pPr>
        <w:pStyle w:val="ListParagraph"/>
        <w:numPr>
          <w:ilvl w:val="0"/>
          <w:numId w:val="3"/>
        </w:numPr>
        <w:rPr>
          <w:rFonts w:ascii="Cambria" w:hAnsi="Cambria"/>
          <w:sz w:val="28"/>
          <w:szCs w:val="28"/>
          <w:lang w:val="en-US"/>
        </w:rPr>
      </w:pPr>
      <w:bookmarkStart w:id="14" w:name="MySQL"/>
      <w:bookmarkEnd w:id="13"/>
      <w:r w:rsidRPr="009177C2">
        <w:rPr>
          <w:rFonts w:ascii="Cambria" w:hAnsi="Cambria" w:cs="Arial"/>
          <w:color w:val="000000"/>
          <w:sz w:val="24"/>
          <w:szCs w:val="24"/>
          <w:shd w:val="clear" w:color="auto" w:fill="FFFFFF"/>
        </w:rPr>
        <w:t xml:space="preserve">Mysql.com. (2020). </w:t>
      </w:r>
      <w:r w:rsidRPr="009177C2">
        <w:rPr>
          <w:rFonts w:ascii="Cambria" w:hAnsi="Cambria"/>
          <w:i/>
          <w:iCs/>
          <w:color w:val="000000"/>
          <w:sz w:val="24"/>
          <w:szCs w:val="24"/>
        </w:rPr>
        <w:t>MySQL</w:t>
      </w:r>
      <w:r w:rsidRPr="009177C2">
        <w:rPr>
          <w:rFonts w:ascii="Cambria" w:hAnsi="Cambria" w:cs="Arial"/>
          <w:color w:val="000000"/>
          <w:sz w:val="24"/>
          <w:szCs w:val="24"/>
          <w:shd w:val="clear" w:color="auto" w:fill="FFFFFF"/>
        </w:rPr>
        <w:t>. [online] Available at: https://www.mysql.com/ [Accessed 02 Feb. 2020].</w:t>
      </w:r>
      <w:bookmarkEnd w:id="14"/>
    </w:p>
    <w:p w14:paraId="0E1F6734" w14:textId="77777777" w:rsidR="009177C2" w:rsidRPr="009177C2" w:rsidRDefault="009177C2" w:rsidP="00BE1F33">
      <w:pPr>
        <w:pStyle w:val="ListParagraph"/>
        <w:numPr>
          <w:ilvl w:val="0"/>
          <w:numId w:val="3"/>
        </w:numPr>
        <w:rPr>
          <w:rFonts w:ascii="Cambria" w:hAnsi="Cambria"/>
          <w:sz w:val="28"/>
          <w:szCs w:val="28"/>
          <w:lang w:val="en-US"/>
        </w:rPr>
      </w:pPr>
      <w:bookmarkStart w:id="15" w:name="Django"/>
      <w:r w:rsidRPr="009177C2">
        <w:rPr>
          <w:rFonts w:ascii="Cambria" w:hAnsi="Cambria" w:cs="Arial"/>
          <w:color w:val="000000"/>
          <w:sz w:val="24"/>
          <w:szCs w:val="24"/>
          <w:shd w:val="clear" w:color="auto" w:fill="FFFFFF"/>
        </w:rPr>
        <w:t xml:space="preserve">Djangoproject.com. (2020). </w:t>
      </w:r>
      <w:r w:rsidRPr="009177C2">
        <w:rPr>
          <w:rFonts w:ascii="Cambria" w:hAnsi="Cambria"/>
          <w:i/>
          <w:iCs/>
          <w:color w:val="000000"/>
          <w:sz w:val="24"/>
          <w:szCs w:val="24"/>
        </w:rPr>
        <w:t>The Web framework for perfectionists with deadlines | Django</w:t>
      </w:r>
      <w:r w:rsidRPr="009177C2">
        <w:rPr>
          <w:rFonts w:ascii="Cambria" w:hAnsi="Cambria" w:cs="Arial"/>
          <w:color w:val="000000"/>
          <w:sz w:val="24"/>
          <w:szCs w:val="24"/>
          <w:shd w:val="clear" w:color="auto" w:fill="FFFFFF"/>
        </w:rPr>
        <w:t>. [online] Available at: https://www.djangoproject.com/ [Accessed 02 Feb. 2020].</w:t>
      </w:r>
    </w:p>
    <w:bookmarkEnd w:id="15"/>
    <w:p w14:paraId="27B97A16" w14:textId="65C6DFEC" w:rsidR="000F3055" w:rsidRDefault="000F3055" w:rsidP="00BE1F33">
      <w:pPr>
        <w:rPr>
          <w:rFonts w:ascii="Cambria" w:hAnsi="Cambria"/>
          <w:sz w:val="24"/>
          <w:szCs w:val="24"/>
          <w:lang w:val="en-US"/>
        </w:rPr>
      </w:pPr>
    </w:p>
    <w:sectPr w:rsidR="000F30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D2A81"/>
    <w:multiLevelType w:val="hybridMultilevel"/>
    <w:tmpl w:val="8884BB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6B404100"/>
    <w:multiLevelType w:val="hybridMultilevel"/>
    <w:tmpl w:val="A97EB20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78855F28"/>
    <w:multiLevelType w:val="hybridMultilevel"/>
    <w:tmpl w:val="81ECDEB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yyed Abrar Akhtar">
    <w15:presenceInfo w15:providerId="Windows Live" w15:userId="6cb5064df1c1b2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AAA"/>
    <w:rsid w:val="000F3055"/>
    <w:rsid w:val="001748A2"/>
    <w:rsid w:val="001A648B"/>
    <w:rsid w:val="00234AEA"/>
    <w:rsid w:val="00235656"/>
    <w:rsid w:val="00241256"/>
    <w:rsid w:val="002A0BF0"/>
    <w:rsid w:val="00423C6D"/>
    <w:rsid w:val="00461263"/>
    <w:rsid w:val="00471D85"/>
    <w:rsid w:val="00490D59"/>
    <w:rsid w:val="00530509"/>
    <w:rsid w:val="005552E7"/>
    <w:rsid w:val="006D71CD"/>
    <w:rsid w:val="006E229B"/>
    <w:rsid w:val="00725787"/>
    <w:rsid w:val="0072659A"/>
    <w:rsid w:val="00736963"/>
    <w:rsid w:val="0089088A"/>
    <w:rsid w:val="00901F57"/>
    <w:rsid w:val="009177C2"/>
    <w:rsid w:val="00936683"/>
    <w:rsid w:val="009712DA"/>
    <w:rsid w:val="00A6122C"/>
    <w:rsid w:val="00A93671"/>
    <w:rsid w:val="00B4345A"/>
    <w:rsid w:val="00B856F8"/>
    <w:rsid w:val="00BB2354"/>
    <w:rsid w:val="00BD3EF6"/>
    <w:rsid w:val="00BE1F33"/>
    <w:rsid w:val="00C16ED8"/>
    <w:rsid w:val="00D24E9C"/>
    <w:rsid w:val="00D46B26"/>
    <w:rsid w:val="00DA7F3F"/>
    <w:rsid w:val="00DE0A40"/>
    <w:rsid w:val="00E4358C"/>
    <w:rsid w:val="00E56671"/>
    <w:rsid w:val="00EB395A"/>
    <w:rsid w:val="00ED56BF"/>
    <w:rsid w:val="00EE6B34"/>
    <w:rsid w:val="00F514F9"/>
    <w:rsid w:val="00F64D64"/>
    <w:rsid w:val="00F833C8"/>
    <w:rsid w:val="00FC6AA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E0BAA"/>
  <w15:chartTrackingRefBased/>
  <w15:docId w15:val="{FD761E89-EC9A-4C42-9E9C-101C0998C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57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56BF"/>
    <w:pPr>
      <w:ind w:left="720"/>
      <w:contextualSpacing/>
    </w:pPr>
  </w:style>
  <w:style w:type="character" w:customStyle="1" w:styleId="Heading1Char">
    <w:name w:val="Heading 1 Char"/>
    <w:basedOn w:val="DefaultParagraphFont"/>
    <w:link w:val="Heading1"/>
    <w:uiPriority w:val="9"/>
    <w:rsid w:val="0072578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177C2"/>
    <w:rPr>
      <w:color w:val="0563C1" w:themeColor="hyperlink"/>
      <w:u w:val="single"/>
    </w:rPr>
  </w:style>
  <w:style w:type="character" w:styleId="UnresolvedMention">
    <w:name w:val="Unresolved Mention"/>
    <w:basedOn w:val="DefaultParagraphFont"/>
    <w:uiPriority w:val="99"/>
    <w:semiHidden/>
    <w:unhideWhenUsed/>
    <w:rsid w:val="009177C2"/>
    <w:rPr>
      <w:color w:val="605E5C"/>
      <w:shd w:val="clear" w:color="auto" w:fill="E1DFDD"/>
    </w:rPr>
  </w:style>
  <w:style w:type="paragraph" w:styleId="TOCHeading">
    <w:name w:val="TOC Heading"/>
    <w:basedOn w:val="Heading1"/>
    <w:next w:val="Normal"/>
    <w:uiPriority w:val="39"/>
    <w:unhideWhenUsed/>
    <w:qFormat/>
    <w:rsid w:val="00BE1F33"/>
    <w:pPr>
      <w:outlineLvl w:val="9"/>
    </w:pPr>
    <w:rPr>
      <w:lang w:val="en-US"/>
    </w:rPr>
  </w:style>
  <w:style w:type="paragraph" w:styleId="TOC1">
    <w:name w:val="toc 1"/>
    <w:basedOn w:val="Normal"/>
    <w:next w:val="Normal"/>
    <w:autoRedefine/>
    <w:uiPriority w:val="39"/>
    <w:unhideWhenUsed/>
    <w:rsid w:val="00BE1F33"/>
    <w:pPr>
      <w:spacing w:after="100"/>
    </w:pPr>
  </w:style>
  <w:style w:type="paragraph" w:styleId="Caption">
    <w:name w:val="caption"/>
    <w:basedOn w:val="Normal"/>
    <w:next w:val="Normal"/>
    <w:uiPriority w:val="35"/>
    <w:unhideWhenUsed/>
    <w:qFormat/>
    <w:rsid w:val="00235656"/>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235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656"/>
    <w:rPr>
      <w:rFonts w:ascii="Segoe UI" w:hAnsi="Segoe UI" w:cs="Segoe UI"/>
      <w:sz w:val="18"/>
      <w:szCs w:val="18"/>
    </w:rPr>
  </w:style>
  <w:style w:type="character" w:styleId="FollowedHyperlink">
    <w:name w:val="FollowedHyperlink"/>
    <w:basedOn w:val="DefaultParagraphFont"/>
    <w:uiPriority w:val="99"/>
    <w:semiHidden/>
    <w:unhideWhenUsed/>
    <w:rsid w:val="00A936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github.com/10272453-180072-SayyedAbrarAkhtar/STW205CDE-Developing-the-Modern-Web.g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youtu.be/PrwTBCroWVE"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27AAF-B0D8-4686-9F1E-89FE979FF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1</Pages>
  <Words>1477</Words>
  <Characters>8419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Sayyed Abrar Akhtar</dc:creator>
  <cp:keywords/>
  <dc:description/>
  <cp:lastModifiedBy>Sayyed Abrar Akhtar</cp:lastModifiedBy>
  <cp:revision>18</cp:revision>
  <dcterms:created xsi:type="dcterms:W3CDTF">2020-02-15T16:20:00Z</dcterms:created>
  <dcterms:modified xsi:type="dcterms:W3CDTF">2020-02-16T14:49:00Z</dcterms:modified>
</cp:coreProperties>
</file>